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D720D" w:rsidRDefault="004B2E2A">
      <w:pPr>
        <w:spacing w:line="480" w:lineRule="auto"/>
        <w:rPr>
          <w:rFonts w:ascii="Rubik" w:eastAsia="Rubik" w:hAnsi="Rubik" w:cs="Rubik"/>
          <w:b/>
          <w:sz w:val="24"/>
          <w:szCs w:val="24"/>
        </w:rPr>
      </w:pPr>
      <w:bookmarkStart w:id="0" w:name="_GoBack"/>
      <w:bookmarkEnd w:id="0"/>
      <w:r>
        <w:rPr>
          <w:rFonts w:ascii="Rubik" w:eastAsia="Rubik" w:hAnsi="Rubik" w:cs="Rubik"/>
          <w:b/>
          <w:sz w:val="24"/>
          <w:szCs w:val="24"/>
        </w:rPr>
        <w:t xml:space="preserve">Coping with Collapse: Functional Robustness of Coral-Reef Fish Network to </w:t>
      </w:r>
      <w:bookmarkStart w:id="1" w:name="_Hlk174433609"/>
      <w:r>
        <w:rPr>
          <w:rFonts w:ascii="Rubik" w:eastAsia="Rubik" w:hAnsi="Rubik" w:cs="Rubik"/>
          <w:b/>
          <w:sz w:val="24"/>
          <w:szCs w:val="24"/>
        </w:rPr>
        <w:t>Simulated Cascade Extinction</w:t>
      </w:r>
      <w:bookmarkEnd w:id="1"/>
    </w:p>
    <w:p w14:paraId="00000002" w14:textId="77777777" w:rsidR="00AD720D" w:rsidRDefault="00AD720D">
      <w:pPr>
        <w:spacing w:line="480" w:lineRule="auto"/>
        <w:rPr>
          <w:rFonts w:ascii="Rubik" w:eastAsia="Rubik" w:hAnsi="Rubik" w:cs="Rubik"/>
          <w:b/>
          <w:sz w:val="24"/>
          <w:szCs w:val="24"/>
        </w:rPr>
      </w:pPr>
    </w:p>
    <w:p w14:paraId="00000003" w14:textId="6FF668C1" w:rsidR="00AD720D" w:rsidRDefault="004B2E2A">
      <w:pPr>
        <w:spacing w:line="480" w:lineRule="auto"/>
        <w:rPr>
          <w:rFonts w:ascii="Rubik" w:hAnsi="Rubik"/>
          <w:sz w:val="24"/>
          <w:rPrChange w:id="2" w:author="André Luís Luza" w:date="2024-08-13T21:42:00Z">
            <w:rPr>
              <w:rFonts w:ascii="Rubik" w:hAnsi="Rubik"/>
              <w:sz w:val="24"/>
              <w:lang w:val="pt-BR"/>
            </w:rPr>
          </w:rPrChange>
        </w:rPr>
      </w:pPr>
      <w:r>
        <w:rPr>
          <w:rFonts w:ascii="Rubik" w:hAnsi="Rubik"/>
          <w:sz w:val="24"/>
          <w:rPrChange w:id="3" w:author="André Luís Luza" w:date="2024-08-13T21:42:00Z">
            <w:rPr>
              <w:rFonts w:ascii="Rubik" w:hAnsi="Rubik"/>
              <w:sz w:val="24"/>
              <w:lang w:val="pt-BR"/>
            </w:rPr>
          </w:rPrChange>
        </w:rPr>
        <w:t>André L Luza</w:t>
      </w:r>
      <w:r>
        <w:rPr>
          <w:rFonts w:ascii="Rubik" w:hAnsi="Rubik"/>
          <w:sz w:val="24"/>
          <w:vertAlign w:val="superscript"/>
          <w:rPrChange w:id="4" w:author="André Luís Luza" w:date="2024-08-13T21:42:00Z">
            <w:rPr>
              <w:rFonts w:ascii="Rubik" w:hAnsi="Rubik"/>
              <w:sz w:val="24"/>
              <w:vertAlign w:val="superscript"/>
              <w:lang w:val="pt-BR"/>
            </w:rPr>
          </w:rPrChange>
        </w:rPr>
        <w:t>1,2</w:t>
      </w:r>
      <w:r>
        <w:rPr>
          <w:rFonts w:ascii="Rubik" w:hAnsi="Rubik"/>
          <w:sz w:val="24"/>
          <w:rPrChange w:id="5" w:author="André Luís Luza" w:date="2024-08-13T21:42:00Z">
            <w:rPr>
              <w:rFonts w:ascii="Rubik" w:hAnsi="Rubik"/>
              <w:sz w:val="24"/>
              <w:lang w:val="pt-BR"/>
            </w:rPr>
          </w:rPrChange>
        </w:rPr>
        <w:t>, Mariana G Bender</w:t>
      </w:r>
      <w:r>
        <w:rPr>
          <w:rFonts w:ascii="Rubik" w:hAnsi="Rubik"/>
          <w:sz w:val="24"/>
          <w:vertAlign w:val="superscript"/>
          <w:rPrChange w:id="6" w:author="André Luís Luza" w:date="2024-08-13T21:42:00Z">
            <w:rPr>
              <w:rFonts w:ascii="Rubik" w:hAnsi="Rubik"/>
              <w:sz w:val="24"/>
              <w:vertAlign w:val="superscript"/>
              <w:lang w:val="pt-BR"/>
            </w:rPr>
          </w:rPrChange>
        </w:rPr>
        <w:t>1</w:t>
      </w:r>
      <w:r>
        <w:rPr>
          <w:rFonts w:ascii="Rubik" w:hAnsi="Rubik"/>
          <w:sz w:val="24"/>
          <w:rPrChange w:id="7" w:author="André Luís Luza" w:date="2024-08-13T21:42:00Z">
            <w:rPr>
              <w:rFonts w:ascii="Rubik" w:hAnsi="Rubik"/>
              <w:sz w:val="24"/>
              <w:lang w:val="pt-BR"/>
            </w:rPr>
          </w:rPrChange>
        </w:rPr>
        <w:t>, Carlos EL Ferreira</w:t>
      </w:r>
      <w:r>
        <w:rPr>
          <w:rFonts w:ascii="Rubik" w:hAnsi="Rubik"/>
          <w:sz w:val="24"/>
          <w:vertAlign w:val="superscript"/>
          <w:rPrChange w:id="8" w:author="André Luís Luza" w:date="2024-08-13T21:42:00Z">
            <w:rPr>
              <w:rFonts w:ascii="Rubik" w:hAnsi="Rubik"/>
              <w:sz w:val="24"/>
              <w:vertAlign w:val="superscript"/>
              <w:lang w:val="pt-BR"/>
            </w:rPr>
          </w:rPrChange>
        </w:rPr>
        <w:t>3</w:t>
      </w:r>
      <w:r>
        <w:rPr>
          <w:rFonts w:ascii="Rubik" w:hAnsi="Rubik"/>
          <w:sz w:val="24"/>
          <w:rPrChange w:id="9" w:author="André Luís Luza" w:date="2024-08-13T21:42:00Z">
            <w:rPr>
              <w:rFonts w:ascii="Rubik" w:hAnsi="Rubik"/>
              <w:sz w:val="24"/>
              <w:lang w:val="pt-BR"/>
            </w:rPr>
          </w:rPrChange>
        </w:rPr>
        <w:t>, Sergio R Floeter</w:t>
      </w:r>
      <w:r>
        <w:rPr>
          <w:rFonts w:ascii="Rubik" w:hAnsi="Rubik"/>
          <w:sz w:val="24"/>
          <w:vertAlign w:val="superscript"/>
          <w:rPrChange w:id="10" w:author="André Luís Luza" w:date="2024-08-13T21:42:00Z">
            <w:rPr>
              <w:rFonts w:ascii="Rubik" w:hAnsi="Rubik"/>
              <w:sz w:val="24"/>
              <w:vertAlign w:val="superscript"/>
              <w:lang w:val="pt-BR"/>
            </w:rPr>
          </w:rPrChange>
        </w:rPr>
        <w:t>4</w:t>
      </w:r>
      <w:r>
        <w:rPr>
          <w:rFonts w:ascii="Rubik" w:hAnsi="Rubik"/>
          <w:sz w:val="24"/>
          <w:rPrChange w:id="11" w:author="André Luís Luza" w:date="2024-08-13T21:42:00Z">
            <w:rPr>
              <w:rFonts w:ascii="Rubik" w:hAnsi="Rubik"/>
              <w:sz w:val="24"/>
              <w:lang w:val="pt-BR"/>
            </w:rPr>
          </w:rPrChange>
        </w:rPr>
        <w:t>, Ronaldo B Francini-Filho</w:t>
      </w:r>
      <w:r>
        <w:rPr>
          <w:rFonts w:ascii="Rubik" w:hAnsi="Rubik"/>
          <w:sz w:val="24"/>
          <w:vertAlign w:val="superscript"/>
          <w:rPrChange w:id="12" w:author="André Luís Luza" w:date="2024-08-13T21:42:00Z">
            <w:rPr>
              <w:rFonts w:ascii="Rubik" w:hAnsi="Rubik"/>
              <w:sz w:val="24"/>
              <w:vertAlign w:val="superscript"/>
              <w:lang w:val="pt-BR"/>
            </w:rPr>
          </w:rPrChange>
        </w:rPr>
        <w:t>5</w:t>
      </w:r>
      <w:r>
        <w:rPr>
          <w:rFonts w:ascii="Rubik" w:hAnsi="Rubik"/>
          <w:sz w:val="24"/>
          <w:rPrChange w:id="13" w:author="André Luís Luza" w:date="2024-08-13T21:42:00Z">
            <w:rPr>
              <w:rFonts w:ascii="Rubik" w:hAnsi="Rubik"/>
              <w:sz w:val="24"/>
              <w:lang w:val="pt-BR"/>
            </w:rPr>
          </w:rPrChange>
        </w:rPr>
        <w:t>, Guilherme O Longo</w:t>
      </w:r>
      <w:r>
        <w:rPr>
          <w:rFonts w:ascii="Rubik" w:hAnsi="Rubik"/>
          <w:sz w:val="24"/>
          <w:vertAlign w:val="superscript"/>
          <w:rPrChange w:id="14" w:author="André Luís Luza" w:date="2024-08-13T21:42:00Z">
            <w:rPr>
              <w:rFonts w:ascii="Rubik" w:hAnsi="Rubik"/>
              <w:sz w:val="24"/>
              <w:vertAlign w:val="superscript"/>
              <w:lang w:val="pt-BR"/>
            </w:rPr>
          </w:rPrChange>
        </w:rPr>
        <w:t>6</w:t>
      </w:r>
      <w:r>
        <w:rPr>
          <w:rFonts w:ascii="Rubik" w:hAnsi="Rubik"/>
          <w:sz w:val="24"/>
          <w:rPrChange w:id="15" w:author="André Luís Luza" w:date="2024-08-13T21:42:00Z">
            <w:rPr>
              <w:rFonts w:ascii="Rubik" w:hAnsi="Rubik"/>
              <w:sz w:val="24"/>
              <w:lang w:val="pt-BR"/>
            </w:rPr>
          </w:rPrChange>
        </w:rPr>
        <w:t>, Hudson T Pinheiro</w:t>
      </w:r>
      <w:r>
        <w:rPr>
          <w:rFonts w:ascii="Rubik" w:hAnsi="Rubik"/>
          <w:sz w:val="24"/>
          <w:vertAlign w:val="superscript"/>
          <w:rPrChange w:id="16" w:author="André Luís Luza" w:date="2024-08-13T21:42:00Z">
            <w:rPr>
              <w:rFonts w:ascii="Rubik" w:hAnsi="Rubik"/>
              <w:sz w:val="24"/>
              <w:vertAlign w:val="superscript"/>
              <w:lang w:val="pt-BR"/>
            </w:rPr>
          </w:rPrChange>
        </w:rPr>
        <w:t>5</w:t>
      </w:r>
      <w:r>
        <w:rPr>
          <w:rFonts w:ascii="Rubik" w:hAnsi="Rubik"/>
          <w:sz w:val="24"/>
          <w:rPrChange w:id="17" w:author="André Luís Luza" w:date="2024-08-13T21:42:00Z">
            <w:rPr>
              <w:rFonts w:ascii="Rubik" w:hAnsi="Rubik"/>
              <w:sz w:val="24"/>
              <w:lang w:val="pt-BR"/>
            </w:rPr>
          </w:rPrChange>
        </w:rPr>
        <w:t>, Juan P Quimbayo</w:t>
      </w:r>
      <w:r>
        <w:rPr>
          <w:rFonts w:ascii="Rubik" w:hAnsi="Rubik"/>
          <w:sz w:val="24"/>
          <w:vertAlign w:val="superscript"/>
          <w:rPrChange w:id="18" w:author="André Luís Luza" w:date="2024-08-13T21:42:00Z">
            <w:rPr>
              <w:rFonts w:ascii="Rubik" w:hAnsi="Rubik"/>
              <w:sz w:val="24"/>
              <w:vertAlign w:val="superscript"/>
              <w:lang w:val="pt-BR"/>
            </w:rPr>
          </w:rPrChange>
        </w:rPr>
        <w:t>7</w:t>
      </w:r>
      <w:r>
        <w:rPr>
          <w:rFonts w:ascii="Rubik" w:hAnsi="Rubik"/>
          <w:sz w:val="24"/>
          <w:rPrChange w:id="19" w:author="André Luís Luza" w:date="2024-08-13T21:42:00Z">
            <w:rPr>
              <w:rFonts w:ascii="Rubik" w:hAnsi="Rubik"/>
              <w:sz w:val="24"/>
              <w:vertAlign w:val="superscript"/>
              <w:lang w:val="pt-BR"/>
            </w:rPr>
          </w:rPrChange>
        </w:rPr>
        <w:t>,</w:t>
      </w:r>
      <w:del w:id="20" w:author="André Luís Luza" w:date="2024-08-13T21:42:00Z">
        <w:r w:rsidR="006A57E3" w:rsidRPr="007A25E6">
          <w:rPr>
            <w:rFonts w:ascii="Rubik" w:eastAsia="Rubik" w:hAnsi="Rubik" w:cs="Rubik"/>
            <w:sz w:val="24"/>
            <w:szCs w:val="24"/>
            <w:vertAlign w:val="superscript"/>
            <w:lang w:val="pt-BR"/>
          </w:rPr>
          <w:delText>8</w:delText>
        </w:r>
      </w:del>
      <w:r>
        <w:rPr>
          <w:rFonts w:ascii="Rubik" w:hAnsi="Rubik"/>
          <w:sz w:val="24"/>
          <w:rPrChange w:id="21" w:author="André Luís Luza" w:date="2024-08-13T21:42:00Z">
            <w:rPr>
              <w:rFonts w:ascii="Rubik" w:hAnsi="Rubik"/>
              <w:sz w:val="24"/>
              <w:lang w:val="pt-BR"/>
            </w:rPr>
          </w:rPrChange>
        </w:rPr>
        <w:t xml:space="preserve"> Vinicius A G </w:t>
      </w:r>
      <w:del w:id="22" w:author="André Luís Luza" w:date="2024-08-13T21:42:00Z">
        <w:r w:rsidR="006A57E3" w:rsidRPr="007A25E6">
          <w:rPr>
            <w:rFonts w:ascii="Rubik" w:eastAsia="Rubik" w:hAnsi="Rubik" w:cs="Rubik"/>
            <w:sz w:val="24"/>
            <w:szCs w:val="24"/>
            <w:lang w:val="pt-BR"/>
          </w:rPr>
          <w:delText>Bastazini</w:delText>
        </w:r>
        <w:r w:rsidR="006A57E3" w:rsidRPr="007A25E6">
          <w:rPr>
            <w:rFonts w:ascii="Rubik" w:eastAsia="Rubik" w:hAnsi="Rubik" w:cs="Rubik"/>
            <w:sz w:val="24"/>
            <w:szCs w:val="24"/>
            <w:vertAlign w:val="superscript"/>
            <w:lang w:val="pt-BR"/>
          </w:rPr>
          <w:delText>9,10</w:delText>
        </w:r>
      </w:del>
      <w:ins w:id="23" w:author="André Luís Luza" w:date="2024-08-13T21:42:00Z">
        <w:r>
          <w:rPr>
            <w:rFonts w:ascii="Rubik" w:eastAsia="Rubik" w:hAnsi="Rubik" w:cs="Rubik"/>
            <w:sz w:val="24"/>
            <w:szCs w:val="24"/>
          </w:rPr>
          <w:t>Bastazini</w:t>
        </w:r>
        <w:r>
          <w:rPr>
            <w:rFonts w:ascii="Rubik" w:eastAsia="Rubik" w:hAnsi="Rubik" w:cs="Rubik"/>
            <w:sz w:val="24"/>
            <w:szCs w:val="24"/>
            <w:vertAlign w:val="superscript"/>
          </w:rPr>
          <w:t>8,9</w:t>
        </w:r>
      </w:ins>
    </w:p>
    <w:p w14:paraId="00000004" w14:textId="77777777" w:rsidR="00AD720D" w:rsidRDefault="00AD720D">
      <w:pPr>
        <w:spacing w:line="480" w:lineRule="auto"/>
        <w:rPr>
          <w:rFonts w:ascii="Rubik" w:hAnsi="Rubik"/>
          <w:sz w:val="24"/>
          <w:rPrChange w:id="24" w:author="André Luís Luza" w:date="2024-08-13T21:42:00Z">
            <w:rPr>
              <w:rFonts w:ascii="Rubik" w:hAnsi="Rubik"/>
              <w:sz w:val="24"/>
              <w:lang w:val="pt-BR"/>
            </w:rPr>
          </w:rPrChange>
        </w:rPr>
      </w:pPr>
    </w:p>
    <w:p w14:paraId="00000005" w14:textId="77777777" w:rsidR="00AD720D" w:rsidRDefault="004B2E2A">
      <w:pPr>
        <w:spacing w:line="480" w:lineRule="auto"/>
        <w:rPr>
          <w:rFonts w:ascii="Rubik" w:hAnsi="Rubik"/>
          <w:b/>
          <w:sz w:val="24"/>
          <w:rPrChange w:id="25" w:author="André Luís Luza" w:date="2024-08-13T21:42:00Z">
            <w:rPr>
              <w:rFonts w:ascii="Rubik" w:hAnsi="Rubik"/>
              <w:b/>
              <w:sz w:val="24"/>
              <w:lang w:val="pt-BR"/>
            </w:rPr>
          </w:rPrChange>
        </w:rPr>
      </w:pPr>
      <w:r>
        <w:rPr>
          <w:rFonts w:ascii="Rubik" w:hAnsi="Rubik"/>
          <w:b/>
          <w:sz w:val="24"/>
          <w:rPrChange w:id="26" w:author="André Luís Luza" w:date="2024-08-13T21:42:00Z">
            <w:rPr>
              <w:rFonts w:ascii="Rubik" w:hAnsi="Rubik"/>
              <w:b/>
              <w:sz w:val="24"/>
              <w:lang w:val="pt-BR"/>
            </w:rPr>
          </w:rPrChange>
        </w:rPr>
        <w:t>Affiliation</w:t>
      </w:r>
    </w:p>
    <w:p w14:paraId="00000006" w14:textId="77777777" w:rsidR="00AD720D" w:rsidRDefault="004B2E2A">
      <w:pPr>
        <w:spacing w:line="480" w:lineRule="auto"/>
        <w:rPr>
          <w:rFonts w:ascii="Rubik" w:hAnsi="Rubik"/>
          <w:sz w:val="24"/>
          <w:rPrChange w:id="27" w:author="André Luís Luza" w:date="2024-08-13T21:42:00Z">
            <w:rPr>
              <w:rFonts w:ascii="Rubik" w:hAnsi="Rubik"/>
              <w:sz w:val="24"/>
              <w:lang w:val="pt-BR"/>
            </w:rPr>
          </w:rPrChange>
        </w:rPr>
      </w:pPr>
      <w:r>
        <w:rPr>
          <w:rFonts w:ascii="Rubik" w:hAnsi="Rubik"/>
          <w:sz w:val="24"/>
          <w:vertAlign w:val="superscript"/>
          <w:rPrChange w:id="28" w:author="André Luís Luza" w:date="2024-08-13T21:42:00Z">
            <w:rPr>
              <w:rFonts w:ascii="Rubik" w:hAnsi="Rubik"/>
              <w:sz w:val="24"/>
              <w:vertAlign w:val="superscript"/>
              <w:lang w:val="pt-BR"/>
            </w:rPr>
          </w:rPrChange>
        </w:rPr>
        <w:t>1</w:t>
      </w:r>
      <w:r>
        <w:rPr>
          <w:rFonts w:ascii="Rubik" w:hAnsi="Rubik"/>
          <w:sz w:val="24"/>
          <w:rPrChange w:id="29" w:author="André Luís Luza" w:date="2024-08-13T21:42:00Z">
            <w:rPr>
              <w:rFonts w:ascii="Rubik" w:hAnsi="Rubik"/>
              <w:sz w:val="24"/>
              <w:lang w:val="pt-BR"/>
            </w:rPr>
          </w:rPrChange>
        </w:rPr>
        <w:t xml:space="preserve"> Department of Ecology and Evolution, Universidade Federal de Santa Maria, Santa Maria, Rio Grande do Sul, Brazil</w:t>
      </w:r>
    </w:p>
    <w:p w14:paraId="00000007" w14:textId="77777777" w:rsidR="00AD720D" w:rsidRDefault="004B2E2A">
      <w:pPr>
        <w:spacing w:line="480" w:lineRule="auto"/>
        <w:rPr>
          <w:rFonts w:ascii="Rubik" w:eastAsia="Rubik" w:hAnsi="Rubik" w:cs="Rubik"/>
          <w:sz w:val="24"/>
          <w:szCs w:val="24"/>
        </w:rPr>
      </w:pPr>
      <w:r>
        <w:rPr>
          <w:rFonts w:ascii="Rubik" w:hAnsi="Rubik"/>
          <w:sz w:val="24"/>
          <w:vertAlign w:val="superscript"/>
          <w:rPrChange w:id="30" w:author="André Luís Luza" w:date="2024-08-13T21:42:00Z">
            <w:rPr>
              <w:rFonts w:ascii="Rubik" w:hAnsi="Rubik"/>
              <w:sz w:val="24"/>
              <w:vertAlign w:val="superscript"/>
              <w:lang w:val="pt-BR"/>
            </w:rPr>
          </w:rPrChange>
        </w:rPr>
        <w:t>2</w:t>
      </w:r>
      <w:r>
        <w:rPr>
          <w:rFonts w:ascii="Rubik" w:hAnsi="Rubik"/>
          <w:sz w:val="24"/>
          <w:rPrChange w:id="31" w:author="André Luís Luza" w:date="2024-08-13T21:42:00Z">
            <w:rPr>
              <w:rFonts w:ascii="Rubik" w:hAnsi="Rubik"/>
              <w:sz w:val="24"/>
              <w:lang w:val="pt-BR"/>
            </w:rPr>
          </w:rPrChange>
        </w:rPr>
        <w:t xml:space="preserve"> UMR Biodiversité Gènes et Communautés INRAE. </w:t>
      </w:r>
      <w:r>
        <w:rPr>
          <w:rFonts w:ascii="Rubik" w:eastAsia="Rubik" w:hAnsi="Rubik" w:cs="Rubik"/>
          <w:sz w:val="24"/>
          <w:szCs w:val="24"/>
        </w:rPr>
        <w:t>Université de Bordeaux, Bât. B2 - Allée Geoffroy St-Hilaire, 33615 Pessac, France</w:t>
      </w:r>
    </w:p>
    <w:p w14:paraId="00000008" w14:textId="77777777" w:rsidR="00AD720D" w:rsidRDefault="004B2E2A">
      <w:pPr>
        <w:spacing w:line="480" w:lineRule="auto"/>
        <w:rPr>
          <w:rFonts w:ascii="Rubik" w:eastAsia="Rubik" w:hAnsi="Rubik" w:cs="Rubik"/>
          <w:sz w:val="24"/>
          <w:szCs w:val="24"/>
        </w:rPr>
      </w:pPr>
      <w:r>
        <w:rPr>
          <w:rFonts w:ascii="Rubik" w:eastAsia="Rubik" w:hAnsi="Rubik" w:cs="Rubik"/>
          <w:sz w:val="24"/>
          <w:szCs w:val="24"/>
          <w:vertAlign w:val="superscript"/>
        </w:rPr>
        <w:t>3</w:t>
      </w:r>
      <w:r>
        <w:rPr>
          <w:rFonts w:ascii="Rubik" w:eastAsia="Rubik" w:hAnsi="Rubik" w:cs="Rubik"/>
          <w:sz w:val="24"/>
          <w:szCs w:val="24"/>
        </w:rPr>
        <w:t xml:space="preserve"> Department of Marine Biology, Universidade Federal Fluminense, Niterói, Rio de Janeiro, Brazil</w:t>
      </w:r>
    </w:p>
    <w:p w14:paraId="00000009" w14:textId="77777777" w:rsidR="00AD720D" w:rsidRDefault="004B2E2A">
      <w:pPr>
        <w:spacing w:line="480" w:lineRule="auto"/>
        <w:rPr>
          <w:rFonts w:ascii="Rubik" w:eastAsia="Rubik" w:hAnsi="Rubik" w:cs="Rubik"/>
          <w:sz w:val="24"/>
          <w:szCs w:val="24"/>
        </w:rPr>
      </w:pPr>
      <w:r>
        <w:rPr>
          <w:rFonts w:ascii="Rubik" w:eastAsia="Rubik" w:hAnsi="Rubik" w:cs="Rubik"/>
          <w:sz w:val="24"/>
          <w:szCs w:val="24"/>
          <w:vertAlign w:val="superscript"/>
        </w:rPr>
        <w:t>4</w:t>
      </w:r>
      <w:r>
        <w:rPr>
          <w:rFonts w:ascii="Rubik" w:eastAsia="Rubik" w:hAnsi="Rubik" w:cs="Rubik"/>
          <w:sz w:val="24"/>
          <w:szCs w:val="24"/>
        </w:rPr>
        <w:t xml:space="preserve"> Department of Ecology and Zoology, Universidade Federal de Santa Catarina, Florianópolis, Santa Catarina, Brazil</w:t>
      </w:r>
    </w:p>
    <w:p w14:paraId="0000000A" w14:textId="77777777" w:rsidR="00AD720D" w:rsidRDefault="004B2E2A">
      <w:pPr>
        <w:spacing w:line="480" w:lineRule="auto"/>
        <w:rPr>
          <w:rFonts w:ascii="Rubik" w:hAnsi="Rubik"/>
          <w:sz w:val="24"/>
          <w:rPrChange w:id="32" w:author="André Luís Luza" w:date="2024-08-13T21:42:00Z">
            <w:rPr>
              <w:rFonts w:ascii="Rubik" w:hAnsi="Rubik"/>
              <w:sz w:val="24"/>
              <w:lang w:val="pt-BR"/>
            </w:rPr>
          </w:rPrChange>
        </w:rPr>
      </w:pPr>
      <w:r>
        <w:rPr>
          <w:rFonts w:ascii="Rubik" w:hAnsi="Rubik"/>
          <w:sz w:val="24"/>
          <w:vertAlign w:val="superscript"/>
          <w:rPrChange w:id="33" w:author="André Luís Luza" w:date="2024-08-13T21:42:00Z">
            <w:rPr>
              <w:rFonts w:ascii="Rubik" w:hAnsi="Rubik"/>
              <w:sz w:val="24"/>
              <w:vertAlign w:val="superscript"/>
              <w:lang w:val="pt-BR"/>
            </w:rPr>
          </w:rPrChange>
        </w:rPr>
        <w:t>5</w:t>
      </w:r>
      <w:r>
        <w:rPr>
          <w:rFonts w:ascii="Rubik" w:hAnsi="Rubik"/>
          <w:sz w:val="24"/>
          <w:rPrChange w:id="34" w:author="André Luís Luza" w:date="2024-08-13T21:42:00Z">
            <w:rPr>
              <w:rFonts w:ascii="Rubik" w:hAnsi="Rubik"/>
              <w:sz w:val="24"/>
              <w:lang w:val="pt-BR"/>
            </w:rPr>
          </w:rPrChange>
        </w:rPr>
        <w:t xml:space="preserve"> Centre for Marine Biology (CEBIMar), Universidade de São Paulo, São Sebastião, São Paulo, Brazil</w:t>
      </w:r>
    </w:p>
    <w:p w14:paraId="0000000B" w14:textId="77777777" w:rsidR="00AD720D" w:rsidRDefault="004B2E2A">
      <w:pPr>
        <w:spacing w:line="480" w:lineRule="auto"/>
        <w:rPr>
          <w:rFonts w:ascii="Rubik" w:hAnsi="Rubik"/>
          <w:sz w:val="24"/>
          <w:rPrChange w:id="35" w:author="André Luís Luza" w:date="2024-08-13T21:42:00Z">
            <w:rPr>
              <w:rFonts w:ascii="Rubik" w:hAnsi="Rubik"/>
              <w:sz w:val="24"/>
              <w:lang w:val="pt-BR"/>
            </w:rPr>
          </w:rPrChange>
        </w:rPr>
      </w:pPr>
      <w:r>
        <w:rPr>
          <w:rFonts w:ascii="Rubik" w:hAnsi="Rubik"/>
          <w:sz w:val="24"/>
          <w:vertAlign w:val="superscript"/>
          <w:rPrChange w:id="36" w:author="André Luís Luza" w:date="2024-08-13T21:42:00Z">
            <w:rPr>
              <w:rFonts w:ascii="Rubik" w:hAnsi="Rubik"/>
              <w:sz w:val="24"/>
              <w:vertAlign w:val="superscript"/>
              <w:lang w:val="pt-BR"/>
            </w:rPr>
          </w:rPrChange>
        </w:rPr>
        <w:t>6</w:t>
      </w:r>
      <w:r>
        <w:rPr>
          <w:rFonts w:ascii="Rubik" w:hAnsi="Rubik"/>
          <w:sz w:val="24"/>
          <w:rPrChange w:id="37" w:author="André Luís Luza" w:date="2024-08-13T21:42:00Z">
            <w:rPr>
              <w:rFonts w:ascii="Rubik" w:hAnsi="Rubik"/>
              <w:sz w:val="24"/>
              <w:lang w:val="pt-BR"/>
            </w:rPr>
          </w:rPrChange>
        </w:rPr>
        <w:t xml:space="preserve"> Department of Oceanography and Limnology, Universidade Federal do Rio Grande do Norte, Natal, Rio Grande do Norte, Brazil</w:t>
      </w:r>
    </w:p>
    <w:p w14:paraId="0000000C" w14:textId="1D64BB8F" w:rsidR="00AD720D" w:rsidRDefault="004B2E2A">
      <w:pPr>
        <w:spacing w:line="480" w:lineRule="auto"/>
        <w:rPr>
          <w:rFonts w:ascii="Rubik" w:hAnsi="Rubik"/>
          <w:sz w:val="24"/>
          <w:rPrChange w:id="38" w:author="André Luís Luza" w:date="2024-08-13T21:42:00Z">
            <w:rPr>
              <w:rFonts w:ascii="Rubik Light" w:hAnsi="Rubik Light"/>
              <w:sz w:val="24"/>
            </w:rPr>
          </w:rPrChange>
        </w:rPr>
      </w:pPr>
      <w:r>
        <w:rPr>
          <w:rFonts w:ascii="Rubik" w:eastAsia="Rubik" w:hAnsi="Rubik" w:cs="Rubik"/>
          <w:sz w:val="24"/>
          <w:szCs w:val="24"/>
          <w:vertAlign w:val="superscript"/>
        </w:rPr>
        <w:t>7</w:t>
      </w:r>
      <w:r>
        <w:rPr>
          <w:rFonts w:ascii="Rubik" w:eastAsia="Rubik" w:hAnsi="Rubik" w:cs="Rubik"/>
          <w:sz w:val="24"/>
          <w:szCs w:val="24"/>
        </w:rPr>
        <w:t xml:space="preserve"> Department of </w:t>
      </w:r>
      <w:del w:id="39" w:author="André Luís Luza" w:date="2024-08-13T21:42:00Z">
        <w:r w:rsidR="006A57E3">
          <w:rPr>
            <w:rFonts w:ascii="Rubik" w:eastAsia="Rubik" w:hAnsi="Rubik" w:cs="Rubik"/>
            <w:sz w:val="24"/>
            <w:szCs w:val="24"/>
          </w:rPr>
          <w:delText xml:space="preserve">Evolution, Ecology and Organismal </w:delText>
        </w:r>
      </w:del>
      <w:r>
        <w:rPr>
          <w:rFonts w:ascii="Rubik" w:eastAsia="Rubik" w:hAnsi="Rubik" w:cs="Rubik"/>
          <w:sz w:val="24"/>
          <w:szCs w:val="24"/>
        </w:rPr>
        <w:t xml:space="preserve">Biology, </w:t>
      </w:r>
      <w:del w:id="40" w:author="André Luís Luza" w:date="2024-08-13T21:42:00Z">
        <w:r w:rsidR="006A57E3">
          <w:rPr>
            <w:rFonts w:ascii="Rubik" w:eastAsia="Rubik" w:hAnsi="Rubik" w:cs="Rubik"/>
            <w:sz w:val="24"/>
            <w:szCs w:val="24"/>
          </w:rPr>
          <w:delText xml:space="preserve">The Ohio State </w:delText>
        </w:r>
      </w:del>
      <w:r>
        <w:rPr>
          <w:rFonts w:ascii="Rubik" w:eastAsia="Rubik" w:hAnsi="Rubik" w:cs="Rubik"/>
          <w:sz w:val="24"/>
          <w:szCs w:val="24"/>
        </w:rPr>
        <w:t>University</w:t>
      </w:r>
      <w:ins w:id="41" w:author="André Luís Luza" w:date="2024-08-13T21:42:00Z">
        <w:r>
          <w:rPr>
            <w:rFonts w:ascii="Rubik" w:eastAsia="Rubik" w:hAnsi="Rubik" w:cs="Rubik"/>
            <w:sz w:val="24"/>
            <w:szCs w:val="24"/>
          </w:rPr>
          <w:t xml:space="preserve"> of Miami, Coral Gables, FL 33146, USA.</w:t>
        </w:r>
      </w:ins>
    </w:p>
    <w:p w14:paraId="3C7C118D" w14:textId="77777777" w:rsidR="00F17489" w:rsidRDefault="006A57E3">
      <w:pPr>
        <w:spacing w:line="480" w:lineRule="auto"/>
        <w:rPr>
          <w:del w:id="42" w:author="André Luís Luza" w:date="2024-08-13T21:42:00Z"/>
          <w:rFonts w:ascii="Rubik" w:eastAsia="Rubik" w:hAnsi="Rubik" w:cs="Rubik"/>
          <w:sz w:val="24"/>
          <w:szCs w:val="24"/>
        </w:rPr>
      </w:pPr>
      <w:del w:id="43" w:author="André Luís Luza" w:date="2024-08-13T21:42:00Z">
        <w:r>
          <w:rPr>
            <w:rFonts w:ascii="Rubik" w:eastAsia="Rubik" w:hAnsi="Rubik" w:cs="Rubik"/>
            <w:sz w:val="24"/>
            <w:szCs w:val="24"/>
            <w:vertAlign w:val="superscript"/>
          </w:rPr>
          <w:delText>8</w:delText>
        </w:r>
        <w:r>
          <w:rPr>
            <w:rFonts w:ascii="Rubik" w:eastAsia="Rubik" w:hAnsi="Rubik" w:cs="Rubik"/>
            <w:sz w:val="24"/>
            <w:szCs w:val="24"/>
          </w:rPr>
          <w:delText xml:space="preserve"> Department of Biology, University of Miami, Coral Gables, FL 33146, USA.</w:delText>
        </w:r>
      </w:del>
    </w:p>
    <w:p w14:paraId="0000000D" w14:textId="7EBA1553" w:rsidR="00AD720D" w:rsidRDefault="006A57E3">
      <w:pPr>
        <w:spacing w:line="480" w:lineRule="auto"/>
        <w:rPr>
          <w:rFonts w:ascii="Rubik" w:eastAsia="Rubik" w:hAnsi="Rubik" w:cs="Rubik"/>
          <w:sz w:val="24"/>
          <w:szCs w:val="24"/>
        </w:rPr>
      </w:pPr>
      <w:del w:id="44" w:author="André Luís Luza" w:date="2024-08-13T21:42:00Z">
        <w:r>
          <w:rPr>
            <w:rFonts w:ascii="Rubik" w:eastAsia="Rubik" w:hAnsi="Rubik" w:cs="Rubik"/>
            <w:sz w:val="24"/>
            <w:szCs w:val="24"/>
            <w:vertAlign w:val="superscript"/>
          </w:rPr>
          <w:lastRenderedPageBreak/>
          <w:delText>9</w:delText>
        </w:r>
      </w:del>
      <w:ins w:id="45" w:author="André Luís Luza" w:date="2024-08-13T21:42:00Z">
        <w:r w:rsidR="004B2E2A">
          <w:rPr>
            <w:rFonts w:ascii="Rubik" w:eastAsia="Rubik" w:hAnsi="Rubik" w:cs="Rubik"/>
            <w:sz w:val="24"/>
            <w:szCs w:val="24"/>
            <w:vertAlign w:val="superscript"/>
          </w:rPr>
          <w:t>8</w:t>
        </w:r>
      </w:ins>
      <w:r w:rsidR="004B2E2A">
        <w:rPr>
          <w:rFonts w:ascii="Rubik" w:eastAsia="Rubik" w:hAnsi="Rubik" w:cs="Rubik"/>
          <w:sz w:val="24"/>
          <w:szCs w:val="24"/>
          <w:vertAlign w:val="superscript"/>
        </w:rPr>
        <w:t xml:space="preserve"> </w:t>
      </w:r>
      <w:r w:rsidR="004B2E2A">
        <w:rPr>
          <w:rFonts w:ascii="Rubik" w:eastAsia="Rubik" w:hAnsi="Rubik" w:cs="Rubik"/>
          <w:sz w:val="24"/>
          <w:szCs w:val="24"/>
        </w:rPr>
        <w:t>Mediterranean Institute for Agriculture, Environment and Development (MED), Global Change and Sustainability Institute (CHANGE), Institute for Advanced Studies and Research (IIFA), University of Evora, Evora, Portugal</w:t>
      </w:r>
    </w:p>
    <w:p w14:paraId="0000000E" w14:textId="43D11FD1" w:rsidR="00AD720D" w:rsidRDefault="006A57E3">
      <w:pPr>
        <w:spacing w:line="480" w:lineRule="auto"/>
        <w:rPr>
          <w:rFonts w:ascii="Rubik" w:hAnsi="Rubik"/>
          <w:sz w:val="24"/>
          <w:vertAlign w:val="superscript"/>
          <w:rPrChange w:id="46" w:author="André Luís Luza" w:date="2024-08-13T21:42:00Z">
            <w:rPr>
              <w:rFonts w:ascii="Rubik" w:hAnsi="Rubik"/>
              <w:sz w:val="24"/>
              <w:vertAlign w:val="superscript"/>
              <w:lang w:val="pt-BR"/>
            </w:rPr>
          </w:rPrChange>
        </w:rPr>
      </w:pPr>
      <w:del w:id="47" w:author="André Luís Luza" w:date="2024-08-13T21:42:00Z">
        <w:r w:rsidRPr="007A25E6">
          <w:rPr>
            <w:rFonts w:ascii="Rubik" w:eastAsia="Rubik" w:hAnsi="Rubik" w:cs="Rubik"/>
            <w:sz w:val="24"/>
            <w:szCs w:val="24"/>
            <w:vertAlign w:val="superscript"/>
            <w:lang w:val="pt-BR"/>
          </w:rPr>
          <w:delText>10</w:delText>
        </w:r>
      </w:del>
      <w:ins w:id="48" w:author="André Luís Luza" w:date="2024-08-13T21:42:00Z">
        <w:r w:rsidR="004B2E2A">
          <w:rPr>
            <w:rFonts w:ascii="Rubik" w:eastAsia="Rubik" w:hAnsi="Rubik" w:cs="Rubik"/>
            <w:sz w:val="24"/>
            <w:szCs w:val="24"/>
            <w:vertAlign w:val="superscript"/>
          </w:rPr>
          <w:t>9</w:t>
        </w:r>
      </w:ins>
      <w:r w:rsidR="004B2E2A">
        <w:rPr>
          <w:rFonts w:ascii="Rubik" w:hAnsi="Rubik"/>
          <w:sz w:val="24"/>
          <w:rPrChange w:id="49" w:author="André Luís Luza" w:date="2024-08-13T21:42:00Z">
            <w:rPr>
              <w:rFonts w:ascii="Rubik" w:hAnsi="Rubik"/>
              <w:sz w:val="24"/>
              <w:lang w:val="pt-BR"/>
            </w:rPr>
          </w:rPrChange>
        </w:rPr>
        <w:t xml:space="preserve"> Rui Nabeiro’ Biodiversity Chair, University of Evora, Evora, Portugal</w:t>
      </w:r>
    </w:p>
    <w:p w14:paraId="0000000F" w14:textId="77777777" w:rsidR="00AD720D" w:rsidRDefault="00AD720D">
      <w:pPr>
        <w:spacing w:line="480" w:lineRule="auto"/>
        <w:rPr>
          <w:rFonts w:ascii="Rubik" w:hAnsi="Rubik"/>
          <w:b/>
          <w:sz w:val="24"/>
          <w:rPrChange w:id="50" w:author="André Luís Luza" w:date="2024-08-13T21:42:00Z">
            <w:rPr>
              <w:rFonts w:ascii="Rubik" w:hAnsi="Rubik"/>
              <w:b/>
              <w:sz w:val="24"/>
              <w:lang w:val="pt-BR"/>
            </w:rPr>
          </w:rPrChange>
        </w:rPr>
      </w:pPr>
    </w:p>
    <w:p w14:paraId="00000010" w14:textId="77777777" w:rsidR="00AD720D" w:rsidRDefault="004B2E2A">
      <w:pPr>
        <w:spacing w:line="480" w:lineRule="auto"/>
        <w:rPr>
          <w:rFonts w:ascii="Rubik" w:hAnsi="Rubik"/>
          <w:sz w:val="24"/>
          <w:rPrChange w:id="51" w:author="André Luís Luza" w:date="2024-08-13T21:42:00Z">
            <w:rPr>
              <w:rFonts w:ascii="Rubik" w:hAnsi="Rubik"/>
              <w:sz w:val="24"/>
              <w:lang w:val="pt-BR"/>
            </w:rPr>
          </w:rPrChange>
        </w:rPr>
      </w:pPr>
      <w:r>
        <w:rPr>
          <w:rFonts w:ascii="Rubik" w:hAnsi="Rubik"/>
          <w:b/>
          <w:sz w:val="24"/>
          <w:rPrChange w:id="52" w:author="André Luís Luza" w:date="2024-08-13T21:42:00Z">
            <w:rPr>
              <w:rFonts w:ascii="Rubik" w:hAnsi="Rubik"/>
              <w:b/>
              <w:sz w:val="24"/>
              <w:lang w:val="pt-BR"/>
            </w:rPr>
          </w:rPrChange>
        </w:rPr>
        <w:t xml:space="preserve">Corresponding author: </w:t>
      </w:r>
      <w:r>
        <w:rPr>
          <w:rFonts w:ascii="Rubik" w:hAnsi="Rubik"/>
          <w:sz w:val="24"/>
          <w:rPrChange w:id="53" w:author="André Luís Luza" w:date="2024-08-13T21:42:00Z">
            <w:rPr>
              <w:rFonts w:ascii="Rubik" w:hAnsi="Rubik"/>
              <w:sz w:val="24"/>
              <w:lang w:val="pt-BR"/>
            </w:rPr>
          </w:rPrChange>
        </w:rPr>
        <w:t xml:space="preserve">André Luza. </w:t>
      </w:r>
      <w:r w:rsidR="000A6B93">
        <w:rPr>
          <w:rFonts w:ascii="Rubik" w:hAnsi="Rubik"/>
          <w:sz w:val="24"/>
          <w:u w:val="single"/>
          <w:rPrChange w:id="54" w:author="André Luís Luza" w:date="2024-08-13T21:42:00Z">
            <w:rPr>
              <w:rFonts w:ascii="Rubik" w:hAnsi="Rubik"/>
              <w:sz w:val="24"/>
              <w:u w:val="single"/>
              <w:lang w:val="pt-BR"/>
            </w:rPr>
          </w:rPrChange>
        </w:rPr>
        <w:fldChar w:fldCharType="begin"/>
      </w:r>
      <w:r w:rsidR="000A6B93">
        <w:rPr>
          <w:rFonts w:ascii="Rubik" w:hAnsi="Rubik"/>
          <w:sz w:val="24"/>
          <w:u w:val="single"/>
          <w:rPrChange w:id="55" w:author="André Luís Luza" w:date="2024-08-13T21:42:00Z">
            <w:rPr>
              <w:rFonts w:ascii="Rubik" w:hAnsi="Rubik"/>
              <w:sz w:val="24"/>
              <w:u w:val="single"/>
              <w:lang w:val="pt-BR"/>
            </w:rPr>
          </w:rPrChange>
        </w:rPr>
        <w:instrText xml:space="preserve"> HYPERLINK "mailto:luza.andre@gmail.com" \h </w:instrText>
      </w:r>
      <w:r w:rsidR="000A6B93">
        <w:rPr>
          <w:rFonts w:ascii="Rubik" w:hAnsi="Rubik"/>
          <w:sz w:val="24"/>
          <w:u w:val="single"/>
          <w:rPrChange w:id="56" w:author="André Luís Luza" w:date="2024-08-13T21:42:00Z">
            <w:rPr>
              <w:rFonts w:ascii="Rubik" w:hAnsi="Rubik"/>
              <w:sz w:val="24"/>
              <w:u w:val="single"/>
              <w:lang w:val="pt-BR"/>
            </w:rPr>
          </w:rPrChange>
        </w:rPr>
        <w:fldChar w:fldCharType="separate"/>
      </w:r>
      <w:r>
        <w:rPr>
          <w:rFonts w:ascii="Rubik" w:hAnsi="Rubik"/>
          <w:sz w:val="24"/>
          <w:u w:val="single"/>
          <w:rPrChange w:id="57" w:author="André Luís Luza" w:date="2024-08-13T21:42:00Z">
            <w:rPr>
              <w:rFonts w:ascii="Rubik" w:hAnsi="Rubik"/>
              <w:sz w:val="24"/>
              <w:u w:val="single"/>
              <w:lang w:val="pt-BR"/>
            </w:rPr>
          </w:rPrChange>
        </w:rPr>
        <w:t>luza.andre@gmail.com</w:t>
      </w:r>
      <w:r w:rsidR="000A6B93">
        <w:rPr>
          <w:rFonts w:ascii="Rubik" w:hAnsi="Rubik"/>
          <w:sz w:val="24"/>
          <w:u w:val="single"/>
          <w:rPrChange w:id="58" w:author="André Luís Luza" w:date="2024-08-13T21:42:00Z">
            <w:rPr>
              <w:rFonts w:ascii="Rubik" w:hAnsi="Rubik"/>
              <w:sz w:val="24"/>
              <w:u w:val="single"/>
              <w:lang w:val="pt-BR"/>
            </w:rPr>
          </w:rPrChange>
        </w:rPr>
        <w:fldChar w:fldCharType="end"/>
      </w:r>
    </w:p>
    <w:p w14:paraId="00000011" w14:textId="77777777" w:rsidR="00AD720D" w:rsidRDefault="00AD720D">
      <w:pPr>
        <w:spacing w:line="480" w:lineRule="auto"/>
        <w:rPr>
          <w:rFonts w:ascii="Rubik" w:hAnsi="Rubik"/>
          <w:sz w:val="24"/>
          <w:rPrChange w:id="59" w:author="André Luís Luza" w:date="2024-08-13T21:42:00Z">
            <w:rPr>
              <w:rFonts w:ascii="Rubik" w:hAnsi="Rubik"/>
              <w:sz w:val="24"/>
              <w:lang w:val="pt-BR"/>
            </w:rPr>
          </w:rPrChange>
        </w:rPr>
      </w:pPr>
    </w:p>
    <w:p w14:paraId="00000012" w14:textId="77777777" w:rsidR="00AD720D" w:rsidRDefault="004B2E2A">
      <w:pPr>
        <w:spacing w:line="480" w:lineRule="auto"/>
        <w:rPr>
          <w:rFonts w:ascii="Rubik" w:hAnsi="Rubik"/>
          <w:b/>
          <w:sz w:val="24"/>
          <w:rPrChange w:id="60" w:author="André Luís Luza" w:date="2024-08-13T21:42:00Z">
            <w:rPr>
              <w:rFonts w:ascii="Rubik" w:hAnsi="Rubik"/>
              <w:b/>
              <w:sz w:val="24"/>
              <w:lang w:val="pt-BR"/>
            </w:rPr>
          </w:rPrChange>
        </w:rPr>
      </w:pPr>
      <w:r>
        <w:rPr>
          <w:rFonts w:ascii="Rubik" w:hAnsi="Rubik"/>
          <w:b/>
          <w:sz w:val="24"/>
          <w:rPrChange w:id="61" w:author="André Luís Luza" w:date="2024-08-13T21:42:00Z">
            <w:rPr>
              <w:rFonts w:ascii="Rubik" w:hAnsi="Rubik"/>
              <w:b/>
              <w:sz w:val="24"/>
              <w:lang w:val="pt-BR"/>
            </w:rPr>
          </w:rPrChange>
        </w:rPr>
        <w:t>ORCID</w:t>
      </w:r>
    </w:p>
    <w:p w14:paraId="00000013" w14:textId="77777777" w:rsidR="00AD720D" w:rsidRDefault="004B2E2A">
      <w:pPr>
        <w:spacing w:line="480" w:lineRule="auto"/>
        <w:rPr>
          <w:rFonts w:ascii="Rubik" w:hAnsi="Rubik"/>
          <w:sz w:val="24"/>
          <w:rPrChange w:id="62" w:author="André Luís Luza" w:date="2024-08-13T21:42:00Z">
            <w:rPr>
              <w:rFonts w:ascii="Rubik" w:hAnsi="Rubik"/>
              <w:sz w:val="24"/>
              <w:lang w:val="pt-BR"/>
            </w:rPr>
          </w:rPrChange>
        </w:rPr>
      </w:pPr>
      <w:r>
        <w:rPr>
          <w:rFonts w:ascii="Rubik" w:hAnsi="Rubik"/>
          <w:sz w:val="24"/>
          <w:rPrChange w:id="63" w:author="André Luís Luza" w:date="2024-08-13T21:42:00Z">
            <w:rPr>
              <w:rFonts w:ascii="Rubik" w:hAnsi="Rubik"/>
              <w:sz w:val="24"/>
              <w:lang w:val="pt-BR"/>
            </w:rPr>
          </w:rPrChange>
        </w:rPr>
        <w:t>André Luís Luza: 0000-0003-0302-529X</w:t>
      </w:r>
    </w:p>
    <w:p w14:paraId="00000014" w14:textId="77777777" w:rsidR="00AD720D" w:rsidRDefault="004B2E2A">
      <w:pPr>
        <w:spacing w:line="480" w:lineRule="auto"/>
        <w:rPr>
          <w:rFonts w:ascii="Rubik" w:hAnsi="Rubik"/>
          <w:sz w:val="24"/>
          <w:rPrChange w:id="64" w:author="André Luís Luza" w:date="2024-08-13T21:42:00Z">
            <w:rPr>
              <w:rFonts w:ascii="Rubik" w:hAnsi="Rubik"/>
              <w:sz w:val="24"/>
              <w:lang w:val="pt-BR"/>
            </w:rPr>
          </w:rPrChange>
        </w:rPr>
      </w:pPr>
      <w:r>
        <w:rPr>
          <w:rFonts w:ascii="Rubik" w:hAnsi="Rubik"/>
          <w:sz w:val="24"/>
          <w:rPrChange w:id="65" w:author="André Luís Luza" w:date="2024-08-13T21:42:00Z">
            <w:rPr>
              <w:rFonts w:ascii="Rubik" w:hAnsi="Rubik"/>
              <w:sz w:val="24"/>
              <w:lang w:val="pt-BR"/>
            </w:rPr>
          </w:rPrChange>
        </w:rPr>
        <w:t>Mariana Bender 0000-0001-5912-5471</w:t>
      </w:r>
    </w:p>
    <w:p w14:paraId="00000015" w14:textId="77777777" w:rsidR="00AD720D" w:rsidRDefault="004B2E2A">
      <w:pPr>
        <w:spacing w:line="480" w:lineRule="auto"/>
        <w:rPr>
          <w:rFonts w:ascii="Rubik" w:hAnsi="Rubik"/>
          <w:sz w:val="24"/>
          <w:rPrChange w:id="66" w:author="André Luís Luza" w:date="2024-08-13T21:42:00Z">
            <w:rPr>
              <w:rFonts w:ascii="Rubik" w:hAnsi="Rubik"/>
              <w:sz w:val="24"/>
              <w:lang w:val="pt-BR"/>
            </w:rPr>
          </w:rPrChange>
        </w:rPr>
      </w:pPr>
      <w:r>
        <w:rPr>
          <w:rFonts w:ascii="Rubik" w:hAnsi="Rubik"/>
          <w:sz w:val="24"/>
          <w:rPrChange w:id="67" w:author="André Luís Luza" w:date="2024-08-13T21:42:00Z">
            <w:rPr>
              <w:rFonts w:ascii="Rubik" w:hAnsi="Rubik"/>
              <w:sz w:val="24"/>
              <w:lang w:val="pt-BR"/>
            </w:rPr>
          </w:rPrChange>
        </w:rPr>
        <w:t>Carlos Ferreira: 0000-0002-4311-0491</w:t>
      </w:r>
    </w:p>
    <w:p w14:paraId="00000016" w14:textId="77777777" w:rsidR="00AD720D" w:rsidRDefault="004B2E2A">
      <w:pPr>
        <w:spacing w:line="480" w:lineRule="auto"/>
        <w:rPr>
          <w:rFonts w:ascii="Rubik" w:hAnsi="Rubik"/>
          <w:sz w:val="24"/>
          <w:rPrChange w:id="68" w:author="André Luís Luza" w:date="2024-08-13T21:42:00Z">
            <w:rPr>
              <w:rFonts w:ascii="Rubik" w:hAnsi="Rubik"/>
              <w:sz w:val="24"/>
              <w:lang w:val="pt-BR"/>
            </w:rPr>
          </w:rPrChange>
        </w:rPr>
      </w:pPr>
      <w:r>
        <w:rPr>
          <w:rFonts w:ascii="Rubik" w:hAnsi="Rubik"/>
          <w:sz w:val="24"/>
          <w:rPrChange w:id="69" w:author="André Luís Luza" w:date="2024-08-13T21:42:00Z">
            <w:rPr>
              <w:rFonts w:ascii="Rubik" w:hAnsi="Rubik"/>
              <w:sz w:val="24"/>
              <w:lang w:val="pt-BR"/>
            </w:rPr>
          </w:rPrChange>
        </w:rPr>
        <w:t>Sergio Floeter 0000-0002-3143-1474</w:t>
      </w:r>
    </w:p>
    <w:p w14:paraId="00000017" w14:textId="77777777" w:rsidR="00AD720D" w:rsidRDefault="004B2E2A">
      <w:pPr>
        <w:spacing w:line="480" w:lineRule="auto"/>
        <w:rPr>
          <w:rFonts w:ascii="Rubik" w:hAnsi="Rubik"/>
          <w:sz w:val="24"/>
          <w:rPrChange w:id="70" w:author="André Luís Luza" w:date="2024-08-13T21:42:00Z">
            <w:rPr>
              <w:rFonts w:ascii="Rubik" w:hAnsi="Rubik"/>
              <w:sz w:val="24"/>
              <w:lang w:val="pt-BR"/>
            </w:rPr>
          </w:rPrChange>
        </w:rPr>
      </w:pPr>
      <w:r>
        <w:rPr>
          <w:rFonts w:ascii="Rubik" w:hAnsi="Rubik"/>
          <w:sz w:val="24"/>
          <w:rPrChange w:id="71" w:author="André Luís Luza" w:date="2024-08-13T21:42:00Z">
            <w:rPr>
              <w:rFonts w:ascii="Rubik" w:hAnsi="Rubik"/>
              <w:sz w:val="24"/>
              <w:lang w:val="pt-BR"/>
            </w:rPr>
          </w:rPrChange>
        </w:rPr>
        <w:t>Ronaldo Francini-Filho 0000-0002-7678-6797</w:t>
      </w:r>
    </w:p>
    <w:p w14:paraId="00000018" w14:textId="77777777" w:rsidR="00AD720D" w:rsidRDefault="004B2E2A">
      <w:pPr>
        <w:spacing w:line="480" w:lineRule="auto"/>
        <w:rPr>
          <w:rFonts w:ascii="Rubik" w:hAnsi="Rubik"/>
          <w:sz w:val="24"/>
          <w:rPrChange w:id="72" w:author="André Luís Luza" w:date="2024-08-13T21:42:00Z">
            <w:rPr>
              <w:rFonts w:ascii="Rubik" w:hAnsi="Rubik"/>
              <w:sz w:val="24"/>
              <w:lang w:val="pt-BR"/>
            </w:rPr>
          </w:rPrChange>
        </w:rPr>
      </w:pPr>
      <w:r>
        <w:rPr>
          <w:rFonts w:ascii="Rubik" w:hAnsi="Rubik"/>
          <w:sz w:val="24"/>
          <w:rPrChange w:id="73" w:author="André Luís Luza" w:date="2024-08-13T21:42:00Z">
            <w:rPr>
              <w:rFonts w:ascii="Rubik" w:hAnsi="Rubik"/>
              <w:sz w:val="24"/>
              <w:lang w:val="pt-BR"/>
            </w:rPr>
          </w:rPrChange>
        </w:rPr>
        <w:t>Guilherme Longo 0000-0003-2033-7439</w:t>
      </w:r>
    </w:p>
    <w:p w14:paraId="00000019" w14:textId="77777777" w:rsidR="00AD720D" w:rsidRDefault="004B2E2A">
      <w:pPr>
        <w:spacing w:line="480" w:lineRule="auto"/>
        <w:rPr>
          <w:rFonts w:ascii="Rubik" w:eastAsia="Rubik" w:hAnsi="Rubik" w:cs="Rubik"/>
          <w:sz w:val="24"/>
          <w:szCs w:val="24"/>
        </w:rPr>
      </w:pPr>
      <w:r>
        <w:rPr>
          <w:rFonts w:ascii="Rubik" w:eastAsia="Rubik" w:hAnsi="Rubik" w:cs="Rubik"/>
          <w:sz w:val="24"/>
          <w:szCs w:val="24"/>
        </w:rPr>
        <w:t>Hudson</w:t>
      </w:r>
      <w:ins w:id="74" w:author="André Luís Luza" w:date="2024-08-13T21:42:00Z">
        <w:r>
          <w:rPr>
            <w:rFonts w:ascii="Rubik" w:eastAsia="Rubik" w:hAnsi="Rubik" w:cs="Rubik"/>
            <w:sz w:val="24"/>
            <w:szCs w:val="24"/>
          </w:rPr>
          <w:t xml:space="preserve"> T.</w:t>
        </w:r>
      </w:ins>
      <w:r>
        <w:rPr>
          <w:rFonts w:ascii="Rubik" w:eastAsia="Rubik" w:hAnsi="Rubik" w:cs="Rubik"/>
          <w:sz w:val="24"/>
          <w:szCs w:val="24"/>
        </w:rPr>
        <w:t xml:space="preserve"> Pinheiro 0000-0002-3143-1474</w:t>
      </w:r>
    </w:p>
    <w:p w14:paraId="0000001A" w14:textId="77777777" w:rsidR="00AD720D" w:rsidRDefault="004B2E2A">
      <w:pPr>
        <w:spacing w:line="480" w:lineRule="auto"/>
        <w:rPr>
          <w:rFonts w:ascii="Rubik" w:eastAsia="Rubik" w:hAnsi="Rubik" w:cs="Rubik"/>
          <w:sz w:val="24"/>
          <w:szCs w:val="24"/>
        </w:rPr>
      </w:pPr>
      <w:r>
        <w:rPr>
          <w:rFonts w:ascii="Rubik" w:eastAsia="Rubik" w:hAnsi="Rubik" w:cs="Rubik"/>
          <w:sz w:val="24"/>
          <w:szCs w:val="24"/>
        </w:rPr>
        <w:t>Juan P. Quimbayo 0000-0001-5346-3488</w:t>
      </w:r>
    </w:p>
    <w:p w14:paraId="0000001B" w14:textId="77777777" w:rsidR="00AD720D" w:rsidRDefault="004B2E2A">
      <w:pPr>
        <w:spacing w:line="480" w:lineRule="auto"/>
        <w:rPr>
          <w:rFonts w:ascii="Rubik" w:eastAsia="Rubik" w:hAnsi="Rubik" w:cs="Rubik"/>
          <w:sz w:val="24"/>
          <w:szCs w:val="24"/>
        </w:rPr>
      </w:pPr>
      <w:r>
        <w:rPr>
          <w:rFonts w:ascii="Rubik" w:eastAsia="Rubik" w:hAnsi="Rubik" w:cs="Rubik"/>
          <w:sz w:val="24"/>
          <w:szCs w:val="24"/>
        </w:rPr>
        <w:t>Vinicius A. G. Bastazini: 0000-0001-5270-0621</w:t>
      </w:r>
    </w:p>
    <w:p w14:paraId="0000001C" w14:textId="77777777" w:rsidR="00AD720D" w:rsidRDefault="00AD720D">
      <w:pPr>
        <w:spacing w:line="480" w:lineRule="auto"/>
        <w:rPr>
          <w:rFonts w:ascii="Rubik" w:eastAsia="Rubik" w:hAnsi="Rubik" w:cs="Rubik"/>
          <w:b/>
          <w:sz w:val="24"/>
          <w:szCs w:val="24"/>
        </w:rPr>
      </w:pPr>
    </w:p>
    <w:p w14:paraId="0000001D" w14:textId="77777777" w:rsidR="00AD720D" w:rsidRDefault="004B2E2A">
      <w:pPr>
        <w:spacing w:line="480" w:lineRule="auto"/>
        <w:rPr>
          <w:rFonts w:ascii="Rubik" w:eastAsia="Rubik" w:hAnsi="Rubik" w:cs="Rubik"/>
          <w:b/>
          <w:sz w:val="24"/>
          <w:szCs w:val="24"/>
        </w:rPr>
      </w:pPr>
      <w:r>
        <w:rPr>
          <w:rFonts w:ascii="Rubik" w:eastAsia="Rubik" w:hAnsi="Rubik" w:cs="Rubik"/>
          <w:b/>
          <w:sz w:val="24"/>
          <w:szCs w:val="24"/>
        </w:rPr>
        <w:t>Funding</w:t>
      </w:r>
    </w:p>
    <w:p w14:paraId="0000001E" w14:textId="2A9A4B32" w:rsidR="00AD720D" w:rsidRDefault="004B2E2A">
      <w:pPr>
        <w:pBdr>
          <w:top w:val="nil"/>
          <w:left w:val="nil"/>
          <w:bottom w:val="nil"/>
          <w:right w:val="nil"/>
          <w:between w:val="nil"/>
        </w:pBdr>
        <w:spacing w:line="480" w:lineRule="auto"/>
        <w:rPr>
          <w:rFonts w:ascii="Rubik" w:eastAsia="Rubik" w:hAnsi="Rubik" w:cs="Rubik"/>
          <w:sz w:val="24"/>
          <w:szCs w:val="24"/>
          <w:highlight w:val="white"/>
        </w:rPr>
        <w:pPrChange w:id="75" w:author="André Luís Luza" w:date="2024-08-13T21:42:00Z">
          <w:pPr>
            <w:spacing w:line="480" w:lineRule="auto"/>
          </w:pPr>
        </w:pPrChange>
      </w:pPr>
      <w:bookmarkStart w:id="76" w:name="_heading=h.eunl4asloz4y" w:colFirst="0" w:colLast="0"/>
      <w:bookmarkEnd w:id="76"/>
      <w:r>
        <w:rPr>
          <w:rFonts w:ascii="Rubik" w:eastAsia="Rubik" w:hAnsi="Rubik" w:cs="Rubik"/>
          <w:sz w:val="24"/>
          <w:szCs w:val="24"/>
        </w:rPr>
        <w:t xml:space="preserve">ALL received post-doctoral fellowships from CNPq (#153024/2022-4, #164240/2021-7, #151228/2021-3, #152410/2020-1) and CAPES (PDPG-POSDOC, #88887.800011/2022-00). </w:t>
      </w:r>
      <w:ins w:id="77" w:author="André Luís Luza" w:date="2024-08-13T21:42:00Z">
        <w:r w:rsidR="00D85066" w:rsidRPr="00D85066">
          <w:rPr>
            <w:rFonts w:ascii="Rubik" w:eastAsia="Rubik" w:hAnsi="Rubik" w:cs="Rubik"/>
            <w:sz w:val="24"/>
            <w:szCs w:val="24"/>
          </w:rPr>
          <w:t xml:space="preserve">GOL, </w:t>
        </w:r>
      </w:ins>
      <w:r w:rsidR="00D85066" w:rsidRPr="00D85066">
        <w:rPr>
          <w:rFonts w:ascii="Rubik" w:eastAsia="Rubik" w:hAnsi="Rubik" w:cs="Rubik"/>
          <w:sz w:val="24"/>
          <w:szCs w:val="24"/>
        </w:rPr>
        <w:t xml:space="preserve">RBFFi and </w:t>
      </w:r>
      <w:del w:id="78" w:author="André Luís Luza" w:date="2024-08-13T21:42:00Z">
        <w:r w:rsidR="006A57E3">
          <w:rPr>
            <w:rFonts w:ascii="Rubik" w:eastAsia="Rubik" w:hAnsi="Rubik" w:cs="Rubik"/>
            <w:sz w:val="24"/>
            <w:szCs w:val="24"/>
          </w:rPr>
          <w:delText>GOL</w:delText>
        </w:r>
      </w:del>
      <w:ins w:id="79" w:author="André Luís Luza" w:date="2024-08-13T21:42:00Z">
        <w:r w:rsidR="00D85066" w:rsidRPr="00D85066">
          <w:rPr>
            <w:rFonts w:ascii="Rubik" w:eastAsia="Rubik" w:hAnsi="Rubik" w:cs="Rubik"/>
            <w:sz w:val="24"/>
            <w:szCs w:val="24"/>
          </w:rPr>
          <w:t>SRF</w:t>
        </w:r>
      </w:ins>
      <w:r w:rsidR="00D85066" w:rsidRPr="00D85066">
        <w:rPr>
          <w:rFonts w:ascii="Rubik" w:eastAsia="Rubik" w:hAnsi="Rubik" w:cs="Rubik"/>
          <w:sz w:val="24"/>
          <w:szCs w:val="24"/>
        </w:rPr>
        <w:t xml:space="preserve"> are grateful to </w:t>
      </w:r>
      <w:ins w:id="80" w:author="André Luís Luza" w:date="2024-08-13T21:42:00Z">
        <w:r w:rsidR="00D85066" w:rsidRPr="00D85066">
          <w:rPr>
            <w:rFonts w:ascii="Rubik" w:eastAsia="Rubik" w:hAnsi="Rubik" w:cs="Rubik"/>
            <w:sz w:val="24"/>
            <w:szCs w:val="24"/>
          </w:rPr>
          <w:t xml:space="preserve">their </w:t>
        </w:r>
      </w:ins>
      <w:r w:rsidR="00D85066" w:rsidRPr="00D85066">
        <w:rPr>
          <w:rFonts w:ascii="Rubik" w:eastAsia="Rubik" w:hAnsi="Rubik" w:cs="Rubik"/>
          <w:sz w:val="24"/>
          <w:szCs w:val="24"/>
        </w:rPr>
        <w:t>research productivity scholarships provided by CNPq (#</w:t>
      </w:r>
      <w:ins w:id="81" w:author="André Luís Luza" w:date="2024-08-13T21:42:00Z">
        <w:r w:rsidR="00D85066" w:rsidRPr="00D85066">
          <w:rPr>
            <w:rFonts w:ascii="Rubik" w:eastAsia="Rubik" w:hAnsi="Rubik" w:cs="Rubik"/>
            <w:sz w:val="24"/>
            <w:szCs w:val="24"/>
          </w:rPr>
          <w:t xml:space="preserve">308072/2022-7; </w:t>
        </w:r>
      </w:ins>
      <w:r w:rsidR="00D85066" w:rsidRPr="00D85066">
        <w:rPr>
          <w:rFonts w:ascii="Rubik" w:eastAsia="Rubik" w:hAnsi="Rubik" w:cs="Rubik"/>
          <w:sz w:val="24"/>
          <w:szCs w:val="24"/>
        </w:rPr>
        <w:t xml:space="preserve">309651/2021-2; </w:t>
      </w:r>
      <w:del w:id="82" w:author="André Luís Luza" w:date="2024-08-13T21:42:00Z">
        <w:r w:rsidR="006A57E3">
          <w:rPr>
            <w:rFonts w:ascii="Rubik" w:eastAsia="Rubik" w:hAnsi="Rubik" w:cs="Rubik"/>
            <w:sz w:val="24"/>
            <w:szCs w:val="24"/>
          </w:rPr>
          <w:lastRenderedPageBreak/>
          <w:delText>308072/2022</w:delText>
        </w:r>
      </w:del>
      <w:ins w:id="83" w:author="André Luís Luza" w:date="2024-08-13T21:42:00Z">
        <w:r w:rsidR="00D85066" w:rsidRPr="00D85066">
          <w:rPr>
            <w:rFonts w:ascii="Rubik" w:eastAsia="Rubik" w:hAnsi="Rubik" w:cs="Rubik"/>
            <w:sz w:val="24"/>
            <w:szCs w:val="24"/>
          </w:rPr>
          <w:t>310906/2023</w:t>
        </w:r>
      </w:ins>
      <w:r w:rsidR="00D85066" w:rsidRPr="00D85066">
        <w:rPr>
          <w:rFonts w:ascii="Rubik" w:eastAsia="Rubik" w:hAnsi="Rubik" w:cs="Rubik"/>
          <w:sz w:val="24"/>
          <w:szCs w:val="24"/>
        </w:rPr>
        <w:t>-7, respectively).</w:t>
      </w:r>
      <w:ins w:id="84" w:author="André Luís Luza" w:date="2024-08-13T21:42:00Z">
        <w:r>
          <w:rPr>
            <w:rFonts w:ascii="Rubik" w:eastAsia="Rubik" w:hAnsi="Rubik" w:cs="Rubik"/>
            <w:sz w:val="24"/>
            <w:szCs w:val="24"/>
          </w:rPr>
          <w:t xml:space="preserve"> HTP thanks São Paulo Research Foundation (FAPESP) for funding and fellowship (grants #2019/24215-2 and 2021/07039-6).</w:t>
        </w:r>
      </w:ins>
      <w:r>
        <w:rPr>
          <w:rFonts w:ascii="Rubik" w:eastAsia="Rubik" w:hAnsi="Rubik" w:cs="Rubik"/>
          <w:sz w:val="24"/>
          <w:szCs w:val="24"/>
        </w:rPr>
        <w:t xml:space="preserve"> We acknowledge funding by the Brazilian Synthesis Institute (Sinbiose, CNPq; grant number #442417/2019-5; PI: </w:t>
      </w:r>
      <w:del w:id="85" w:author="André Luís Luza" w:date="2024-08-13T21:42:00Z">
        <w:r w:rsidR="006A57E3">
          <w:rPr>
            <w:rFonts w:ascii="Rubik" w:eastAsia="Rubik" w:hAnsi="Rubik" w:cs="Rubik"/>
            <w:sz w:val="24"/>
            <w:szCs w:val="24"/>
          </w:rPr>
          <w:delText>M.G.B.),</w:delText>
        </w:r>
      </w:del>
      <w:ins w:id="86" w:author="André Luís Luza" w:date="2024-08-13T21:42:00Z">
        <w:r>
          <w:rPr>
            <w:rFonts w:ascii="Rubik" w:eastAsia="Rubik" w:hAnsi="Rubik" w:cs="Rubik"/>
            <w:sz w:val="24"/>
            <w:szCs w:val="24"/>
          </w:rPr>
          <w:t>MGB),</w:t>
        </w:r>
      </w:ins>
      <w:r>
        <w:rPr>
          <w:rFonts w:ascii="Rubik" w:eastAsia="Rubik" w:hAnsi="Rubik" w:cs="Rubik"/>
          <w:sz w:val="24"/>
          <w:szCs w:val="24"/>
        </w:rPr>
        <w:t xml:space="preserve"> PPBIO IntegraMar (CNPq #441226/2023-0, PI: </w:t>
      </w:r>
      <w:del w:id="87" w:author="André Luís Luza" w:date="2024-08-13T21:42:00Z">
        <w:r w:rsidR="006A57E3">
          <w:rPr>
            <w:rFonts w:ascii="Rubik" w:eastAsia="Rubik" w:hAnsi="Rubik" w:cs="Rubik"/>
            <w:sz w:val="24"/>
            <w:szCs w:val="24"/>
          </w:rPr>
          <w:delText>M.G.B.),</w:delText>
        </w:r>
      </w:del>
      <w:ins w:id="88" w:author="André Luís Luza" w:date="2024-08-13T21:42:00Z">
        <w:r>
          <w:rPr>
            <w:rFonts w:ascii="Rubik" w:eastAsia="Rubik" w:hAnsi="Rubik" w:cs="Rubik"/>
            <w:sz w:val="24"/>
            <w:szCs w:val="24"/>
          </w:rPr>
          <w:t>MGB),</w:t>
        </w:r>
      </w:ins>
      <w:r>
        <w:rPr>
          <w:rFonts w:ascii="Rubik" w:eastAsia="Rubik" w:hAnsi="Rubik" w:cs="Rubik"/>
          <w:sz w:val="24"/>
          <w:szCs w:val="24"/>
        </w:rPr>
        <w:t xml:space="preserve"> and</w:t>
      </w:r>
      <w:ins w:id="89" w:author="André Luís Luza" w:date="2024-08-13T21:42:00Z">
        <w:r>
          <w:rPr>
            <w:rFonts w:ascii="Rubik" w:eastAsia="Rubik" w:hAnsi="Rubik" w:cs="Rubik"/>
            <w:sz w:val="24"/>
            <w:szCs w:val="24"/>
          </w:rPr>
          <w:t xml:space="preserve"> Portuguese</w:t>
        </w:r>
      </w:ins>
      <w:r>
        <w:rPr>
          <w:rFonts w:ascii="Rubik" w:eastAsia="Rubik" w:hAnsi="Rubik" w:cs="Rubik"/>
          <w:sz w:val="24"/>
          <w:szCs w:val="24"/>
        </w:rPr>
        <w:t xml:space="preserve"> National Funds through FCT – Foundation for Science and Technology under the Project UIDB/05183/2020 (to </w:t>
      </w:r>
      <w:del w:id="90" w:author="André Luís Luza" w:date="2024-08-13T21:42:00Z">
        <w:r w:rsidR="006A57E3">
          <w:rPr>
            <w:rFonts w:ascii="Rubik" w:eastAsia="Rubik" w:hAnsi="Rubik" w:cs="Rubik"/>
            <w:sz w:val="24"/>
            <w:szCs w:val="24"/>
          </w:rPr>
          <w:delText>V.A.G.B</w:delText>
        </w:r>
      </w:del>
      <w:ins w:id="91" w:author="André Luís Luza" w:date="2024-08-13T21:42:00Z">
        <w:r>
          <w:rPr>
            <w:rFonts w:ascii="Rubik" w:eastAsia="Rubik" w:hAnsi="Rubik" w:cs="Rubik"/>
            <w:sz w:val="24"/>
            <w:szCs w:val="24"/>
          </w:rPr>
          <w:t>VAGB</w:t>
        </w:r>
      </w:ins>
      <w:r>
        <w:rPr>
          <w:rFonts w:ascii="Rubik" w:eastAsia="Rubik" w:hAnsi="Rubik" w:cs="Rubik"/>
          <w:sz w:val="24"/>
          <w:szCs w:val="24"/>
        </w:rPr>
        <w:t>)</w:t>
      </w:r>
      <w:r>
        <w:rPr>
          <w:rFonts w:ascii="Rubik" w:eastAsia="Rubik" w:hAnsi="Rubik" w:cs="Rubik"/>
          <w:sz w:val="24"/>
          <w:szCs w:val="24"/>
          <w:highlight w:val="white"/>
        </w:rPr>
        <w:t>.</w:t>
      </w:r>
    </w:p>
    <w:p w14:paraId="0000001F" w14:textId="77777777" w:rsidR="00AD720D" w:rsidRDefault="00AD720D">
      <w:pPr>
        <w:rPr>
          <w:rFonts w:ascii="Rubik" w:eastAsia="Rubik" w:hAnsi="Rubik" w:cs="Rubik"/>
          <w:sz w:val="24"/>
          <w:szCs w:val="24"/>
        </w:rPr>
      </w:pPr>
    </w:p>
    <w:p w14:paraId="00000020" w14:textId="77777777" w:rsidR="00AD720D" w:rsidRDefault="00AD720D">
      <w:pPr>
        <w:rPr>
          <w:rFonts w:ascii="Rubik" w:eastAsia="Rubik" w:hAnsi="Rubik" w:cs="Rubik"/>
          <w:sz w:val="24"/>
          <w:szCs w:val="24"/>
        </w:rPr>
      </w:pPr>
    </w:p>
    <w:p w14:paraId="00000021" w14:textId="77777777" w:rsidR="00AD720D" w:rsidRDefault="004B2E2A">
      <w:pPr>
        <w:spacing w:line="480" w:lineRule="auto"/>
        <w:rPr>
          <w:rFonts w:ascii="Rubik" w:eastAsia="Rubik" w:hAnsi="Rubik" w:cs="Rubik"/>
          <w:b/>
          <w:sz w:val="24"/>
          <w:szCs w:val="24"/>
          <w:highlight w:val="white"/>
        </w:rPr>
      </w:pPr>
      <w:r>
        <w:rPr>
          <w:rFonts w:ascii="Rubik" w:eastAsia="Rubik" w:hAnsi="Rubik" w:cs="Rubik"/>
          <w:b/>
          <w:sz w:val="24"/>
          <w:szCs w:val="24"/>
          <w:highlight w:val="white"/>
        </w:rPr>
        <w:t>Conflict of Interest Statement</w:t>
      </w:r>
    </w:p>
    <w:p w14:paraId="00000022" w14:textId="77777777" w:rsidR="00AD720D" w:rsidRDefault="004B2E2A">
      <w:pPr>
        <w:spacing w:line="480" w:lineRule="auto"/>
        <w:rPr>
          <w:rFonts w:ascii="Rubik" w:eastAsia="Rubik" w:hAnsi="Rubik" w:cs="Rubik"/>
          <w:sz w:val="24"/>
          <w:szCs w:val="24"/>
          <w:highlight w:val="white"/>
        </w:rPr>
      </w:pPr>
      <w:r>
        <w:rPr>
          <w:rFonts w:ascii="Rubik" w:eastAsia="Rubik" w:hAnsi="Rubik" w:cs="Rubik"/>
          <w:sz w:val="24"/>
          <w:szCs w:val="24"/>
          <w:highlight w:val="white"/>
        </w:rPr>
        <w:t>We have no conflict of interest to declare.</w:t>
      </w:r>
    </w:p>
    <w:p w14:paraId="00000023" w14:textId="77777777" w:rsidR="00AD720D" w:rsidRDefault="00AD720D">
      <w:pPr>
        <w:spacing w:line="480" w:lineRule="auto"/>
        <w:rPr>
          <w:rFonts w:ascii="Rubik" w:eastAsia="Rubik" w:hAnsi="Rubik" w:cs="Rubik"/>
          <w:b/>
          <w:sz w:val="24"/>
          <w:szCs w:val="24"/>
          <w:highlight w:val="white"/>
        </w:rPr>
      </w:pPr>
    </w:p>
    <w:p w14:paraId="00000024" w14:textId="77777777" w:rsidR="00AD720D" w:rsidRDefault="004B2E2A">
      <w:pPr>
        <w:spacing w:line="480" w:lineRule="auto"/>
        <w:rPr>
          <w:rFonts w:ascii="Rubik" w:eastAsia="Rubik" w:hAnsi="Rubik" w:cs="Rubik"/>
          <w:b/>
          <w:sz w:val="24"/>
          <w:szCs w:val="24"/>
        </w:rPr>
      </w:pPr>
      <w:r>
        <w:rPr>
          <w:rFonts w:ascii="Rubik" w:eastAsia="Rubik" w:hAnsi="Rubik" w:cs="Rubik"/>
          <w:b/>
          <w:sz w:val="24"/>
          <w:szCs w:val="24"/>
        </w:rPr>
        <w:t>Abstract</w:t>
      </w:r>
    </w:p>
    <w:p w14:paraId="00000025" w14:textId="76D8643F" w:rsidR="00AD720D" w:rsidRDefault="004B2E2A">
      <w:pPr>
        <w:spacing w:line="480" w:lineRule="auto"/>
        <w:rPr>
          <w:rFonts w:ascii="Rubik" w:eastAsia="Rubik" w:hAnsi="Rubik" w:cs="Rubik"/>
          <w:sz w:val="24"/>
          <w:szCs w:val="24"/>
        </w:rPr>
      </w:pPr>
      <w:r>
        <w:rPr>
          <w:rFonts w:ascii="Rubik" w:eastAsia="Rubik" w:hAnsi="Rubik" w:cs="Rubik"/>
          <w:sz w:val="24"/>
          <w:szCs w:val="24"/>
        </w:rPr>
        <w:t xml:space="preserve">Human activities and climate change have accelerated species losses and degradation of ecosystems to unprecedented levels. Both theoretical and empirical evidence suggest that extinction cascades </w:t>
      </w:r>
      <w:del w:id="92" w:author="André Luís Luza" w:date="2024-08-13T21:42:00Z">
        <w:r w:rsidR="006A57E3">
          <w:rPr>
            <w:rFonts w:ascii="Rubik" w:eastAsia="Rubik" w:hAnsi="Rubik" w:cs="Rubik"/>
            <w:sz w:val="24"/>
            <w:szCs w:val="24"/>
          </w:rPr>
          <w:delText>cause a substantial contribution</w:delText>
        </w:r>
      </w:del>
      <w:ins w:id="93" w:author="André Luís Luza" w:date="2024-08-13T21:42:00Z">
        <w:r>
          <w:rPr>
            <w:rFonts w:ascii="Rubik" w:eastAsia="Rubik" w:hAnsi="Rubik" w:cs="Rubik"/>
            <w:sz w:val="24"/>
            <w:szCs w:val="24"/>
          </w:rPr>
          <w:t>contribute substantially</w:t>
        </w:r>
      </w:ins>
      <w:r>
        <w:rPr>
          <w:rFonts w:ascii="Rubik" w:eastAsia="Rubik" w:hAnsi="Rubik" w:cs="Rubik"/>
          <w:sz w:val="24"/>
          <w:szCs w:val="24"/>
        </w:rPr>
        <w:t xml:space="preserve"> to global species loss. The effects of extinction cascades can ripple across levels of ecological organization, causing not only the secondary loss of taxonomic diversity, but also </w:t>
      </w:r>
      <w:del w:id="94" w:author="André Luís Luza" w:date="2024-08-13T21:42:00Z">
        <w:r w:rsidR="006A57E3">
          <w:rPr>
            <w:rFonts w:ascii="Rubik" w:eastAsia="Rubik" w:hAnsi="Rubik" w:cs="Rubik"/>
            <w:sz w:val="24"/>
            <w:szCs w:val="24"/>
          </w:rPr>
          <w:delText xml:space="preserve">the erosion of </w:delText>
        </w:r>
      </w:del>
      <w:r>
        <w:rPr>
          <w:rFonts w:ascii="Rubik" w:eastAsia="Rubik" w:hAnsi="Rubik" w:cs="Rubik"/>
          <w:sz w:val="24"/>
          <w:szCs w:val="24"/>
        </w:rPr>
        <w:t>functional diversity</w:t>
      </w:r>
      <w:del w:id="95" w:author="André Luís Luza" w:date="2024-08-13T21:42:00Z">
        <w:r w:rsidR="006A57E3">
          <w:rPr>
            <w:rFonts w:ascii="Rubik" w:eastAsia="Rubik" w:hAnsi="Rubik" w:cs="Rubik"/>
            <w:sz w:val="24"/>
            <w:szCs w:val="24"/>
          </w:rPr>
          <w:delText>. As such</w:delText>
        </w:r>
      </w:del>
      <w:ins w:id="96" w:author="André Luís Luza" w:date="2024-08-13T21:42:00Z">
        <w:r>
          <w:rPr>
            <w:rFonts w:ascii="Rubik" w:eastAsia="Rubik" w:hAnsi="Rubik" w:cs="Rubik"/>
            <w:sz w:val="24"/>
            <w:szCs w:val="24"/>
          </w:rPr>
          <w:t xml:space="preserve"> erosion. Here</w:t>
        </w:r>
      </w:ins>
      <w:r>
        <w:rPr>
          <w:rFonts w:ascii="Rubik" w:eastAsia="Rubik" w:hAnsi="Rubik" w:cs="Rubik"/>
          <w:sz w:val="24"/>
          <w:szCs w:val="24"/>
        </w:rPr>
        <w:t xml:space="preserve">, we take a step forward in coextinction analysis by estimating the functional robustness of reef </w:t>
      </w:r>
      <w:ins w:id="97" w:author="André Luís Luza" w:date="2024-08-13T21:42:00Z">
        <w:r>
          <w:rPr>
            <w:rFonts w:ascii="Rubik" w:eastAsia="Rubik" w:hAnsi="Rubik" w:cs="Rubik"/>
            <w:sz w:val="24"/>
            <w:szCs w:val="24"/>
          </w:rPr>
          <w:t xml:space="preserve">fish </w:t>
        </w:r>
      </w:ins>
      <w:r>
        <w:rPr>
          <w:rFonts w:ascii="Rubik" w:eastAsia="Rubik" w:hAnsi="Rubik" w:cs="Rubik"/>
          <w:sz w:val="24"/>
          <w:szCs w:val="24"/>
        </w:rPr>
        <w:t xml:space="preserve">communities to species loss. </w:t>
      </w:r>
      <w:r w:rsidR="00824312">
        <w:rPr>
          <w:rFonts w:ascii="Rubik" w:eastAsia="Rubik" w:hAnsi="Rubik" w:cs="Rubik"/>
          <w:sz w:val="24"/>
          <w:szCs w:val="24"/>
        </w:rPr>
        <w:t>We built</w:t>
      </w:r>
      <w:r>
        <w:rPr>
          <w:rFonts w:ascii="Rubik" w:eastAsia="Rubik" w:hAnsi="Rubik" w:cs="Rubik"/>
          <w:sz w:val="24"/>
          <w:szCs w:val="24"/>
        </w:rPr>
        <w:t xml:space="preserve"> a </w:t>
      </w:r>
      <w:del w:id="98" w:author="André Luís Luza" w:date="2024-08-13T21:42:00Z">
        <w:r w:rsidR="006A57E3">
          <w:rPr>
            <w:rFonts w:ascii="Rubik" w:eastAsia="Rubik" w:hAnsi="Rubik" w:cs="Rubik"/>
            <w:sz w:val="24"/>
            <w:szCs w:val="24"/>
          </w:rPr>
          <w:delText>multilayer</w:delText>
        </w:r>
      </w:del>
      <w:ins w:id="99" w:author="André Luís Luza" w:date="2024-08-13T21:42:00Z">
        <w:r>
          <w:rPr>
            <w:rFonts w:ascii="Rubik" w:eastAsia="Rubik" w:hAnsi="Rubik" w:cs="Rubik"/>
            <w:sz w:val="24"/>
            <w:szCs w:val="24"/>
          </w:rPr>
          <w:t>tripartite</w:t>
        </w:r>
      </w:ins>
      <w:r>
        <w:rPr>
          <w:rFonts w:ascii="Rubik" w:eastAsia="Rubik" w:hAnsi="Rubik" w:cs="Rubik"/>
          <w:sz w:val="24"/>
          <w:szCs w:val="24"/>
        </w:rPr>
        <w:t xml:space="preserve"> network </w:t>
      </w:r>
      <w:del w:id="100" w:author="André Luís Luza" w:date="2024-08-13T21:42:00Z">
        <w:r w:rsidR="006A57E3">
          <w:rPr>
            <w:rFonts w:ascii="Rubik" w:eastAsia="Rubik" w:hAnsi="Rubik" w:cs="Rubik"/>
            <w:sz w:val="24"/>
            <w:szCs w:val="24"/>
          </w:rPr>
          <w:delText>whose</w:delText>
        </w:r>
      </w:del>
      <w:ins w:id="101" w:author="André Luís Luza" w:date="2024-08-13T21:42:00Z">
        <w:r>
          <w:rPr>
            <w:rFonts w:ascii="Rubik" w:eastAsia="Rubik" w:hAnsi="Rubik" w:cs="Rubik"/>
            <w:sz w:val="24"/>
            <w:szCs w:val="24"/>
          </w:rPr>
          <w:t>with</w:t>
        </w:r>
      </w:ins>
      <w:r>
        <w:rPr>
          <w:rFonts w:ascii="Rubik" w:eastAsia="Rubik" w:hAnsi="Rubik" w:cs="Rubik"/>
          <w:sz w:val="24"/>
          <w:szCs w:val="24"/>
        </w:rPr>
        <w:t xml:space="preserve"> nodes and links </w:t>
      </w:r>
      <w:del w:id="102" w:author="André Luís Luza" w:date="2024-08-13T21:42:00Z">
        <w:r w:rsidR="006A57E3">
          <w:rPr>
            <w:rFonts w:ascii="Rubik" w:eastAsia="Rubik" w:hAnsi="Rubik" w:cs="Rubik"/>
            <w:sz w:val="24"/>
            <w:szCs w:val="24"/>
          </w:rPr>
          <w:delText xml:space="preserve">were built using the </w:delText>
        </w:r>
      </w:del>
      <w:ins w:id="103" w:author="André Luís Luza" w:date="2024-08-13T21:42:00Z">
        <w:r>
          <w:rPr>
            <w:rFonts w:ascii="Rubik" w:eastAsia="Rubik" w:hAnsi="Rubik" w:cs="Rubik"/>
            <w:sz w:val="24"/>
            <w:szCs w:val="24"/>
          </w:rPr>
          <w:t xml:space="preserve">based on a model </w:t>
        </w:r>
      </w:ins>
      <w:r>
        <w:rPr>
          <w:rFonts w:ascii="Rubik" w:eastAsia="Rubik" w:hAnsi="Rubik" w:cs="Rubik"/>
          <w:sz w:val="24"/>
          <w:szCs w:val="24"/>
        </w:rPr>
        <w:t xml:space="preserve">output </w:t>
      </w:r>
      <w:del w:id="104" w:author="André Luís Luza" w:date="2024-08-13T21:42:00Z">
        <w:r w:rsidR="006A57E3">
          <w:rPr>
            <w:rFonts w:ascii="Rubik" w:eastAsia="Rubik" w:hAnsi="Rubik" w:cs="Rubik"/>
            <w:sz w:val="24"/>
            <w:szCs w:val="24"/>
          </w:rPr>
          <w:delText xml:space="preserve">of an assemblage site-occupancy model </w:delText>
        </w:r>
      </w:del>
      <w:r>
        <w:rPr>
          <w:rFonts w:ascii="Rubik" w:eastAsia="Rubik" w:hAnsi="Rubik" w:cs="Rubik"/>
          <w:sz w:val="24"/>
          <w:szCs w:val="24"/>
        </w:rPr>
        <w:t xml:space="preserve">predicting reef fish occupancy </w:t>
      </w:r>
      <w:del w:id="105" w:author="André Luís Luza" w:date="2024-08-13T21:42:00Z">
        <w:r w:rsidR="006A57E3">
          <w:rPr>
            <w:rFonts w:ascii="Rubik" w:eastAsia="Rubik" w:hAnsi="Rubik" w:cs="Rubik"/>
            <w:sz w:val="24"/>
            <w:szCs w:val="24"/>
          </w:rPr>
          <w:delText xml:space="preserve">probability </w:delText>
        </w:r>
      </w:del>
      <w:r>
        <w:rPr>
          <w:rFonts w:ascii="Rubik" w:eastAsia="Rubik" w:hAnsi="Rubik" w:cs="Rubik"/>
          <w:sz w:val="24"/>
          <w:szCs w:val="24"/>
        </w:rPr>
        <w:t xml:space="preserve">(113 species) </w:t>
      </w:r>
      <w:del w:id="106" w:author="André Luís Luza" w:date="2024-08-13T21:42:00Z">
        <w:r w:rsidR="006A57E3">
          <w:rPr>
            <w:rFonts w:ascii="Rubik" w:eastAsia="Rubik" w:hAnsi="Rubik" w:cs="Rubik"/>
            <w:sz w:val="24"/>
            <w:szCs w:val="24"/>
          </w:rPr>
          <w:delText>in</w:delText>
        </w:r>
      </w:del>
      <w:ins w:id="107" w:author="André Luís Luza" w:date="2024-08-13T21:42:00Z">
        <w:r>
          <w:rPr>
            <w:rFonts w:ascii="Rubik" w:eastAsia="Rubik" w:hAnsi="Rubik" w:cs="Rubik"/>
            <w:sz w:val="24"/>
            <w:szCs w:val="24"/>
          </w:rPr>
          <w:t>as a</w:t>
        </w:r>
      </w:ins>
      <w:r>
        <w:rPr>
          <w:rFonts w:ascii="Rubik" w:eastAsia="Rubik" w:hAnsi="Rubik" w:cs="Rubik"/>
          <w:sz w:val="24"/>
          <w:szCs w:val="24"/>
        </w:rPr>
        <w:t xml:space="preserve"> function </w:t>
      </w:r>
      <w:del w:id="108" w:author="André Luís Luza" w:date="2024-08-13T21:42:00Z">
        <w:r w:rsidR="006A57E3">
          <w:rPr>
            <w:rFonts w:ascii="Rubik" w:eastAsia="Rubik" w:hAnsi="Rubik" w:cs="Rubik"/>
            <w:sz w:val="24"/>
            <w:szCs w:val="24"/>
          </w:rPr>
          <w:delText>to</w:delText>
        </w:r>
      </w:del>
      <w:ins w:id="109" w:author="André Luís Luza" w:date="2024-08-13T21:42:00Z">
        <w:r>
          <w:rPr>
            <w:rFonts w:ascii="Rubik" w:eastAsia="Rubik" w:hAnsi="Rubik" w:cs="Rubik"/>
            <w:sz w:val="24"/>
            <w:szCs w:val="24"/>
          </w:rPr>
          <w:t>of</w:t>
        </w:r>
      </w:ins>
      <w:r>
        <w:rPr>
          <w:rFonts w:ascii="Rubik" w:eastAsia="Rubik" w:hAnsi="Rubik" w:cs="Rubik"/>
          <w:sz w:val="24"/>
          <w:szCs w:val="24"/>
        </w:rPr>
        <w:t xml:space="preserve"> coral and turf algae </w:t>
      </w:r>
      <w:r>
        <w:rPr>
          <w:rFonts w:ascii="Rubik" w:eastAsia="Rubik" w:hAnsi="Rubik" w:cs="Rubik"/>
          <w:sz w:val="24"/>
          <w:szCs w:val="24"/>
        </w:rPr>
        <w:lastRenderedPageBreak/>
        <w:t xml:space="preserve">cover in </w:t>
      </w:r>
      <w:del w:id="110" w:author="André Luís Luza" w:date="2024-08-13T21:42:00Z">
        <w:r w:rsidR="006A57E3">
          <w:rPr>
            <w:rFonts w:ascii="Rubik" w:eastAsia="Rubik" w:hAnsi="Rubik" w:cs="Rubik"/>
            <w:sz w:val="24"/>
            <w:szCs w:val="24"/>
          </w:rPr>
          <w:delText xml:space="preserve">the </w:delText>
        </w:r>
      </w:del>
      <w:r>
        <w:rPr>
          <w:rFonts w:ascii="Rubik" w:eastAsia="Rubik" w:hAnsi="Rubik" w:cs="Rubik"/>
          <w:sz w:val="24"/>
          <w:szCs w:val="24"/>
        </w:rPr>
        <w:t xml:space="preserve">Southwestern Atlantic reefs. This </w:t>
      </w:r>
      <w:del w:id="111" w:author="André Luís Luza" w:date="2024-08-13T21:42:00Z">
        <w:r w:rsidR="006A57E3">
          <w:rPr>
            <w:rFonts w:ascii="Rubik" w:eastAsia="Rubik" w:hAnsi="Rubik" w:cs="Rubik"/>
            <w:sz w:val="24"/>
            <w:szCs w:val="24"/>
          </w:rPr>
          <w:delText xml:space="preserve">multilayer tripartite </w:delText>
        </w:r>
      </w:del>
      <w:r>
        <w:rPr>
          <w:rFonts w:ascii="Rubik" w:eastAsia="Rubik" w:hAnsi="Rubik" w:cs="Rubik"/>
          <w:sz w:val="24"/>
          <w:szCs w:val="24"/>
        </w:rPr>
        <w:t>network comprised coral species, coral-associated fish (</w:t>
      </w:r>
      <w:del w:id="112" w:author="André Luís Luza" w:date="2024-08-13T21:42:00Z">
        <w:r w:rsidR="006A57E3">
          <w:rPr>
            <w:rFonts w:ascii="Rubik" w:eastAsia="Rubik" w:hAnsi="Rubik" w:cs="Rubik"/>
            <w:sz w:val="24"/>
            <w:szCs w:val="24"/>
          </w:rPr>
          <w:delText>i.e.,</w:delText>
        </w:r>
      </w:del>
      <w:ins w:id="113" w:author="André Luís Luza" w:date="2024-08-13T21:42:00Z">
        <w:r>
          <w:rPr>
            <w:rFonts w:ascii="Rubik" w:eastAsia="Rubik" w:hAnsi="Rubik" w:cs="Rubik"/>
            <w:sz w:val="24"/>
            <w:szCs w:val="24"/>
          </w:rPr>
          <w:t>site</w:t>
        </w:r>
      </w:ins>
      <w:r>
        <w:rPr>
          <w:rFonts w:ascii="Rubik" w:eastAsia="Rubik" w:hAnsi="Rubik" w:cs="Rubik"/>
          <w:sz w:val="24"/>
          <w:szCs w:val="24"/>
        </w:rPr>
        <w:t xml:space="preserve"> occupancy directly related to coral cover), and co-occurring fish (</w:t>
      </w:r>
      <w:del w:id="114" w:author="André Luís Luza" w:date="2024-08-13T21:42:00Z">
        <w:r w:rsidR="006A57E3">
          <w:rPr>
            <w:rFonts w:ascii="Rubik" w:eastAsia="Rubik" w:hAnsi="Rubik" w:cs="Rubik"/>
            <w:sz w:val="24"/>
            <w:szCs w:val="24"/>
          </w:rPr>
          <w:delText>i.e.</w:delText>
        </w:r>
      </w:del>
      <w:ins w:id="115" w:author="André Luís Luza" w:date="2024-08-13T21:42:00Z">
        <w:r>
          <w:rPr>
            <w:rFonts w:ascii="Rubik" w:eastAsia="Rubik" w:hAnsi="Rubik" w:cs="Rubik"/>
            <w:sz w:val="24"/>
            <w:szCs w:val="24"/>
          </w:rPr>
          <w:t>occupancy</w:t>
        </w:r>
      </w:ins>
      <w:r>
        <w:rPr>
          <w:rFonts w:ascii="Rubik" w:eastAsia="Rubik" w:hAnsi="Rubik" w:cs="Rubik"/>
          <w:sz w:val="24"/>
          <w:szCs w:val="24"/>
        </w:rPr>
        <w:t xml:space="preserve"> indirectly related to coral cover). We used Attack-Tolerance Curves </w:t>
      </w:r>
      <w:del w:id="116" w:author="André Luís Luza" w:date="2024-08-13T21:42:00Z">
        <w:r w:rsidR="006A57E3">
          <w:rPr>
            <w:rFonts w:ascii="Rubik" w:eastAsia="Rubik" w:hAnsi="Rubik" w:cs="Rubik"/>
            <w:sz w:val="24"/>
            <w:szCs w:val="24"/>
          </w:rPr>
          <w:delText xml:space="preserve">(ATC) </w:delText>
        </w:r>
      </w:del>
      <w:r>
        <w:rPr>
          <w:rFonts w:ascii="Rubik" w:eastAsia="Rubik" w:hAnsi="Rubik" w:cs="Rubik"/>
          <w:sz w:val="24"/>
          <w:szCs w:val="24"/>
        </w:rPr>
        <w:t>and estimated network robustness (</w:t>
      </w:r>
      <w:del w:id="117" w:author="André Luís Luza" w:date="2024-08-13T21:42:00Z">
        <w:r w:rsidR="006A57E3">
          <w:rPr>
            <w:rFonts w:ascii="Rubik" w:eastAsia="Rubik" w:hAnsi="Rubik" w:cs="Rubik"/>
            <w:sz w:val="24"/>
            <w:szCs w:val="24"/>
          </w:rPr>
          <w:delText>R</w:delText>
        </w:r>
      </w:del>
      <m:oMath>
        <m:r>
          <w:ins w:id="118" w:author="André Luís Luza" w:date="2024-08-13T21:42:00Z">
            <w:rPr>
              <w:rFonts w:ascii="Rubik" w:eastAsia="Rubik" w:hAnsi="Rubik" w:cs="Rubik"/>
              <w:sz w:val="24"/>
              <w:szCs w:val="24"/>
            </w:rPr>
            <m:t>R</m:t>
          </w:ins>
        </m:r>
      </m:oMath>
      <w:r>
        <w:rPr>
          <w:rFonts w:ascii="Rubik" w:eastAsia="Rubik" w:hAnsi="Rubik" w:cs="Rubik"/>
          <w:sz w:val="24"/>
          <w:szCs w:val="24"/>
        </w:rPr>
        <w:t xml:space="preserve">) to quantify the cascading loss of reef fish taxonomic and functional trait diversity </w:t>
      </w:r>
      <w:del w:id="119" w:author="André Luís Luza" w:date="2024-08-13T21:42:00Z">
        <w:r w:rsidR="006A57E3">
          <w:rPr>
            <w:rFonts w:ascii="Rubik" w:eastAsia="Rubik" w:hAnsi="Rubik" w:cs="Rubik"/>
            <w:sz w:val="24"/>
            <w:szCs w:val="24"/>
          </w:rPr>
          <w:delText xml:space="preserve">as a response to </w:delText>
        </w:r>
      </w:del>
      <w:ins w:id="120" w:author="André Luís Luza" w:date="2024-08-13T21:42:00Z">
        <w:r>
          <w:rPr>
            <w:rFonts w:ascii="Rubik" w:eastAsia="Rubik" w:hAnsi="Rubik" w:cs="Rubik"/>
            <w:sz w:val="24"/>
            <w:szCs w:val="24"/>
          </w:rPr>
          <w:t xml:space="preserve">along three scenarios of </w:t>
        </w:r>
      </w:ins>
      <w:r>
        <w:rPr>
          <w:rFonts w:ascii="Rubik" w:eastAsia="Rubik" w:hAnsi="Rubik" w:cs="Rubik"/>
          <w:sz w:val="24"/>
          <w:szCs w:val="24"/>
        </w:rPr>
        <w:t>coral species loss</w:t>
      </w:r>
      <w:del w:id="121" w:author="André Luís Luza" w:date="2024-08-13T21:42:00Z">
        <w:r w:rsidR="006A57E3">
          <w:rPr>
            <w:rFonts w:ascii="Rubik" w:eastAsia="Rubik" w:hAnsi="Rubik" w:cs="Rubik"/>
            <w:sz w:val="24"/>
            <w:szCs w:val="24"/>
          </w:rPr>
          <w:delText>. While</w:delText>
        </w:r>
      </w:del>
      <w:ins w:id="122" w:author="André Luís Luza" w:date="2024-08-13T21:42:00Z">
        <w:r>
          <w:rPr>
            <w:rFonts w:ascii="Rubik" w:eastAsia="Rubik" w:hAnsi="Rubik" w:cs="Rubik"/>
            <w:sz w:val="24"/>
            <w:szCs w:val="24"/>
          </w:rPr>
          <w:t xml:space="preserve">: degree centrality (removing first corals with more coral-associated fish), bleaching vulnerability and post-bleaching mortality (most vulnerable removed first), and random removal. Degree centrality produced the greatest losses (lowest </w:t>
        </w:r>
        <m:oMath>
          <m:r>
            <w:rPr>
              <w:rFonts w:ascii="Rubik" w:eastAsia="Rubik" w:hAnsi="Rubik" w:cs="Rubik"/>
              <w:sz w:val="24"/>
              <w:szCs w:val="24"/>
            </w:rPr>
            <m:t>R</m:t>
          </m:r>
        </m:oMath>
        <w:r>
          <w:rPr>
            <w:rFonts w:ascii="Rubik" w:eastAsia="Rubik" w:hAnsi="Rubik" w:cs="Rubik"/>
            <w:sz w:val="24"/>
            <w:szCs w:val="24"/>
          </w:rPr>
          <w:t>) in comparison with other scenarios. In this scenario, while</w:t>
        </w:r>
      </w:ins>
      <w:r>
        <w:rPr>
          <w:rFonts w:ascii="Rubik" w:eastAsia="Rubik" w:hAnsi="Rubik" w:cs="Rubik"/>
          <w:sz w:val="24"/>
          <w:szCs w:val="24"/>
        </w:rPr>
        <w:t xml:space="preserve"> functional diversity was robust to the direct loss of coral-associated fish (</w:t>
      </w:r>
      <w:del w:id="123" w:author="André Luís Luza" w:date="2024-08-13T21:42:00Z">
        <w:r w:rsidR="006A57E3">
          <w:rPr>
            <w:rFonts w:ascii="Rubik" w:eastAsia="Rubik" w:hAnsi="Rubik" w:cs="Rubik"/>
            <w:sz w:val="24"/>
            <w:szCs w:val="24"/>
          </w:rPr>
          <w:delText>R</w:delText>
        </w:r>
      </w:del>
      <m:oMath>
        <m:r>
          <w:ins w:id="124" w:author="André Luís Luza" w:date="2024-08-13T21:42:00Z">
            <w:rPr>
              <w:rFonts w:ascii="Rubik" w:eastAsia="Rubik" w:hAnsi="Rubik" w:cs="Rubik"/>
              <w:sz w:val="24"/>
              <w:szCs w:val="24"/>
            </w:rPr>
            <m:t>R</m:t>
          </w:ins>
        </m:r>
      </m:oMath>
      <w:r>
        <w:rPr>
          <w:rFonts w:ascii="Rubik" w:eastAsia="Rubik" w:hAnsi="Rubik" w:cs="Rubik"/>
          <w:sz w:val="24"/>
          <w:szCs w:val="24"/>
        </w:rPr>
        <w:t xml:space="preserve">=0.85), the taxonomic diversity </w:t>
      </w:r>
      <w:del w:id="125" w:author="André Luís Luza" w:date="2024-08-13T21:42:00Z">
        <w:r w:rsidR="006A57E3">
          <w:rPr>
            <w:rFonts w:ascii="Rubik" w:eastAsia="Rubik" w:hAnsi="Rubik" w:cs="Rubik"/>
            <w:sz w:val="24"/>
            <w:szCs w:val="24"/>
          </w:rPr>
          <w:delText>showed low robustness</w:delText>
        </w:r>
      </w:del>
      <w:ins w:id="126" w:author="André Luís Luza" w:date="2024-08-13T21:42:00Z">
        <w:r>
          <w:rPr>
            <w:rFonts w:ascii="Rubik" w:eastAsia="Rubik" w:hAnsi="Rubik" w:cs="Rubik"/>
            <w:sz w:val="24"/>
            <w:szCs w:val="24"/>
          </w:rPr>
          <w:t>was not robust</w:t>
        </w:r>
      </w:ins>
      <w:r>
        <w:rPr>
          <w:rFonts w:ascii="Rubik" w:eastAsia="Rubik" w:hAnsi="Rubik" w:cs="Rubik"/>
          <w:sz w:val="24"/>
          <w:szCs w:val="24"/>
        </w:rPr>
        <w:t xml:space="preserve"> to coral loss (</w:t>
      </w:r>
      <w:del w:id="127" w:author="André Luís Luza" w:date="2024-08-13T21:42:00Z">
        <w:r w:rsidR="006A57E3">
          <w:rPr>
            <w:rFonts w:ascii="Rubik" w:eastAsia="Rubik" w:hAnsi="Rubik" w:cs="Rubik"/>
            <w:sz w:val="24"/>
            <w:szCs w:val="24"/>
          </w:rPr>
          <w:delText>R</w:delText>
        </w:r>
      </w:del>
      <m:oMath>
        <m:r>
          <w:ins w:id="128" w:author="André Luís Luza" w:date="2024-08-13T21:42:00Z">
            <w:rPr>
              <w:rFonts w:ascii="Rubik" w:eastAsia="Rubik" w:hAnsi="Rubik" w:cs="Rubik"/>
              <w:sz w:val="24"/>
              <w:szCs w:val="24"/>
            </w:rPr>
            <m:t>R</m:t>
          </w:ins>
        </m:r>
      </m:oMath>
      <w:r>
        <w:rPr>
          <w:rFonts w:ascii="Rubik" w:eastAsia="Rubik" w:hAnsi="Rubik" w:cs="Rubik"/>
          <w:sz w:val="24"/>
          <w:szCs w:val="24"/>
        </w:rPr>
        <w:t>=0.54). Both taxonomic and functional diversity showed low robustness to indirect extinctions of fish (</w:t>
      </w:r>
      <w:del w:id="129" w:author="André Luís Luza" w:date="2024-08-13T21:42:00Z">
        <w:r w:rsidR="006A57E3">
          <w:rPr>
            <w:rFonts w:ascii="Rubik" w:eastAsia="Rubik" w:hAnsi="Rubik" w:cs="Rubik"/>
            <w:sz w:val="24"/>
            <w:szCs w:val="24"/>
          </w:rPr>
          <w:delText>R</w:delText>
        </w:r>
      </w:del>
      <m:oMath>
        <m:r>
          <w:ins w:id="130" w:author="André Luís Luza" w:date="2024-08-13T21:42:00Z">
            <w:rPr>
              <w:rFonts w:ascii="Rubik" w:eastAsia="Rubik" w:hAnsi="Rubik" w:cs="Rubik"/>
              <w:sz w:val="24"/>
              <w:szCs w:val="24"/>
            </w:rPr>
            <m:t>R</m:t>
          </w:ins>
        </m:r>
      </m:oMath>
      <w:r>
        <w:rPr>
          <w:rFonts w:ascii="Rubik" w:eastAsia="Rubik" w:hAnsi="Rubik" w:cs="Rubik"/>
          <w:sz w:val="24"/>
          <w:szCs w:val="24"/>
        </w:rPr>
        <w:t xml:space="preserve">=0.31 and </w:t>
      </w:r>
      <w:del w:id="131" w:author="André Luís Luza" w:date="2024-08-13T21:42:00Z">
        <w:r w:rsidR="006A57E3">
          <w:rPr>
            <w:rFonts w:ascii="Rubik" w:eastAsia="Rubik" w:hAnsi="Rubik" w:cs="Rubik"/>
            <w:sz w:val="24"/>
            <w:szCs w:val="24"/>
          </w:rPr>
          <w:delText>R</w:delText>
        </w:r>
      </w:del>
      <m:oMath>
        <m:r>
          <w:ins w:id="132" w:author="André Luís Luza" w:date="2024-08-13T21:42:00Z">
            <w:rPr>
              <w:rFonts w:ascii="Rubik" w:eastAsia="Rubik" w:hAnsi="Rubik" w:cs="Rubik"/>
              <w:sz w:val="24"/>
              <w:szCs w:val="24"/>
            </w:rPr>
            <m:t>R</m:t>
          </w:ins>
        </m:r>
      </m:oMath>
      <w:r>
        <w:rPr>
          <w:rFonts w:ascii="Rubik" w:eastAsia="Rubik" w:hAnsi="Rubik" w:cs="Rubik"/>
          <w:sz w:val="24"/>
          <w:szCs w:val="24"/>
        </w:rPr>
        <w:t xml:space="preserve">=0.57, respectively). </w:t>
      </w:r>
      <w:del w:id="133" w:author="André Luís Luza" w:date="2024-08-13T21:42:00Z">
        <w:r w:rsidR="006A57E3">
          <w:rPr>
            <w:rFonts w:ascii="Rubik" w:eastAsia="Rubik" w:hAnsi="Rubik" w:cs="Rubik"/>
            <w:sz w:val="24"/>
            <w:szCs w:val="24"/>
          </w:rPr>
          <w:delText>Projected losses showed that cascading losses could reduce</w:delText>
        </w:r>
      </w:del>
      <w:ins w:id="134" w:author="André Luís Luza" w:date="2024-08-13T21:42:00Z">
        <w:r>
          <w:rPr>
            <w:rFonts w:ascii="Rubik" w:eastAsia="Rubik" w:hAnsi="Rubik" w:cs="Rubik"/>
            <w:sz w:val="24"/>
            <w:szCs w:val="24"/>
          </w:rPr>
          <w:t>Projections of 100% coral species loss reduced</w:t>
        </w:r>
      </w:ins>
      <w:r>
        <w:rPr>
          <w:rFonts w:ascii="Rubik" w:eastAsia="Rubik" w:hAnsi="Rubik" w:cs="Rubik"/>
          <w:sz w:val="24"/>
          <w:szCs w:val="24"/>
        </w:rPr>
        <w:t xml:space="preserve"> 69% of the regional trait space area</w:t>
      </w:r>
      <w:del w:id="135" w:author="André Luís Luza" w:date="2024-08-13T21:42:00Z">
        <w:r w:rsidR="006A57E3">
          <w:rPr>
            <w:rFonts w:ascii="Rubik" w:eastAsia="Rubik" w:hAnsi="Rubik" w:cs="Rubik"/>
            <w:sz w:val="24"/>
            <w:szCs w:val="24"/>
          </w:rPr>
          <w:delText xml:space="preserve">, although functional redundancy and </w:delText>
        </w:r>
        <w:r w:rsidR="006A57E3">
          <w:rPr>
            <w:rFonts w:ascii="Rubik" w:eastAsia="Rubik" w:hAnsi="Rubik" w:cs="Rubik"/>
            <w:sz w:val="24"/>
            <w:szCs w:val="24"/>
            <w:highlight w:val="white"/>
          </w:rPr>
          <w:delText xml:space="preserve">possible rewiring </w:delText>
        </w:r>
        <w:r w:rsidR="006A57E3">
          <w:rPr>
            <w:rFonts w:ascii="Rubik" w:eastAsia="Rubik" w:hAnsi="Rubik" w:cs="Rubik"/>
            <w:sz w:val="24"/>
            <w:szCs w:val="24"/>
          </w:rPr>
          <w:delText>could buffer this reduction to 11%, which should not to be overlooked. Our findings indicate that the</w:delText>
        </w:r>
      </w:del>
      <w:ins w:id="136" w:author="André Luís Luza" w:date="2024-08-13T21:42:00Z">
        <w:r>
          <w:rPr>
            <w:rFonts w:ascii="Rubik" w:eastAsia="Rubik" w:hAnsi="Rubik" w:cs="Rubik"/>
            <w:sz w:val="24"/>
            <w:szCs w:val="24"/>
          </w:rPr>
          <w:t>. The</w:t>
        </w:r>
      </w:ins>
      <w:r>
        <w:rPr>
          <w:rFonts w:ascii="Rubik" w:eastAsia="Rubik" w:hAnsi="Rubik" w:cs="Rubik"/>
          <w:sz w:val="24"/>
          <w:szCs w:val="24"/>
        </w:rPr>
        <w:t xml:space="preserve"> effects of coral loss in the Southwestern Atlantic reefs </w:t>
      </w:r>
      <w:del w:id="137" w:author="André Luís Luza" w:date="2024-08-13T21:42:00Z">
        <w:r w:rsidR="006A57E3">
          <w:rPr>
            <w:rFonts w:ascii="Rubik" w:eastAsia="Rubik" w:hAnsi="Rubik" w:cs="Rubik"/>
            <w:sz w:val="24"/>
            <w:szCs w:val="24"/>
          </w:rPr>
          <w:delText>go</w:delText>
        </w:r>
      </w:del>
      <w:ins w:id="138" w:author="André Luís Luza" w:date="2024-08-13T21:42:00Z">
        <w:r>
          <w:rPr>
            <w:rFonts w:ascii="Rubik" w:eastAsia="Rubik" w:hAnsi="Rubik" w:cs="Rubik"/>
            <w:sz w:val="24"/>
            <w:szCs w:val="24"/>
          </w:rPr>
          <w:t>went</w:t>
        </w:r>
      </w:ins>
      <w:r>
        <w:rPr>
          <w:rFonts w:ascii="Rubik" w:eastAsia="Rubik" w:hAnsi="Rubik" w:cs="Rubik"/>
          <w:sz w:val="24"/>
          <w:szCs w:val="24"/>
        </w:rPr>
        <w:t xml:space="preserve"> beyond the direct </w:t>
      </w:r>
      <w:del w:id="139" w:author="André Luís Luza" w:date="2024-08-13T21:42:00Z">
        <w:r w:rsidR="006A57E3">
          <w:rPr>
            <w:rFonts w:ascii="Rubik" w:eastAsia="Rubik" w:hAnsi="Rubik" w:cs="Rubik"/>
            <w:sz w:val="24"/>
            <w:szCs w:val="24"/>
          </w:rPr>
          <w:delText xml:space="preserve">relationship between </w:delText>
        </w:r>
      </w:del>
      <w:ins w:id="140" w:author="André Luís Luza" w:date="2024-08-13T21:42:00Z">
        <w:r>
          <w:rPr>
            <w:rFonts w:ascii="Rubik" w:eastAsia="Rubik" w:hAnsi="Rubik" w:cs="Rubik"/>
            <w:sz w:val="24"/>
            <w:szCs w:val="24"/>
          </w:rPr>
          <w:t>coral-</w:t>
        </w:r>
      </w:ins>
      <w:r>
        <w:rPr>
          <w:rFonts w:ascii="Rubik" w:eastAsia="Rubik" w:hAnsi="Rubik" w:cs="Rubik"/>
          <w:sz w:val="24"/>
          <w:szCs w:val="24"/>
        </w:rPr>
        <w:t xml:space="preserve">fish </w:t>
      </w:r>
      <w:del w:id="141" w:author="André Luís Luza" w:date="2024-08-13T21:42:00Z">
        <w:r w:rsidR="006A57E3">
          <w:rPr>
            <w:rFonts w:ascii="Rubik" w:eastAsia="Rubik" w:hAnsi="Rubik" w:cs="Rubik"/>
            <w:sz w:val="24"/>
            <w:szCs w:val="24"/>
          </w:rPr>
          <w:delText>and corals. The ever</w:delText>
        </w:r>
      </w:del>
      <w:ins w:id="142" w:author="André Luís Luza" w:date="2024-08-13T21:42:00Z">
        <w:r>
          <w:rPr>
            <w:rFonts w:ascii="Rubik" w:eastAsia="Rubik" w:hAnsi="Rubik" w:cs="Rubik"/>
            <w:sz w:val="24"/>
            <w:szCs w:val="24"/>
          </w:rPr>
          <w:t>relationships. Ever</w:t>
        </w:r>
      </w:ins>
      <w:r>
        <w:rPr>
          <w:rFonts w:ascii="Rubik" w:eastAsia="Rubik" w:hAnsi="Rubik" w:cs="Rubik"/>
          <w:sz w:val="24"/>
          <w:szCs w:val="24"/>
        </w:rPr>
        <w:t>-growing human impacts on reef ecosystems can cause extinction cascades with detrimental consequences for fish assemblages that benefit from corals.</w:t>
      </w:r>
    </w:p>
    <w:p w14:paraId="00000026" w14:textId="77777777" w:rsidR="00AD720D" w:rsidRDefault="00AD720D">
      <w:pPr>
        <w:spacing w:line="480" w:lineRule="auto"/>
        <w:rPr>
          <w:rFonts w:ascii="Rubik" w:eastAsia="Rubik" w:hAnsi="Rubik" w:cs="Rubik"/>
          <w:sz w:val="24"/>
          <w:szCs w:val="24"/>
        </w:rPr>
      </w:pPr>
    </w:p>
    <w:p w14:paraId="00000027" w14:textId="668AC024" w:rsidR="00AD720D" w:rsidRDefault="004B2E2A">
      <w:pPr>
        <w:spacing w:line="480" w:lineRule="auto"/>
        <w:rPr>
          <w:rFonts w:ascii="Rubik" w:eastAsia="Rubik" w:hAnsi="Rubik" w:cs="Rubik"/>
          <w:sz w:val="24"/>
          <w:szCs w:val="24"/>
        </w:rPr>
      </w:pPr>
      <w:r>
        <w:rPr>
          <w:rFonts w:ascii="Rubik" w:eastAsia="Rubik" w:hAnsi="Rubik" w:cs="Rubik"/>
          <w:b/>
          <w:sz w:val="24"/>
          <w:szCs w:val="24"/>
        </w:rPr>
        <w:lastRenderedPageBreak/>
        <w:t xml:space="preserve">Keywords: </w:t>
      </w:r>
      <w:r>
        <w:rPr>
          <w:rFonts w:ascii="Rubik" w:eastAsia="Rubik" w:hAnsi="Rubik" w:cs="Rubik"/>
          <w:sz w:val="24"/>
          <w:szCs w:val="24"/>
        </w:rPr>
        <w:t xml:space="preserve">cascading extinctions, coextinction, coral-fish association, </w:t>
      </w:r>
      <w:del w:id="143" w:author="André Luís Luza" w:date="2024-08-13T21:42:00Z">
        <w:r w:rsidR="006A57E3">
          <w:rPr>
            <w:rFonts w:ascii="Rubik" w:eastAsia="Rubik" w:hAnsi="Rubik" w:cs="Rubik"/>
            <w:sz w:val="24"/>
            <w:szCs w:val="24"/>
          </w:rPr>
          <w:delText xml:space="preserve">multilayer </w:delText>
        </w:r>
      </w:del>
      <w:r>
        <w:rPr>
          <w:rFonts w:ascii="Rubik" w:eastAsia="Rubik" w:hAnsi="Rubik" w:cs="Rubik"/>
          <w:sz w:val="24"/>
          <w:szCs w:val="24"/>
        </w:rPr>
        <w:t>ecological networks, species-habitat interactions</w:t>
      </w:r>
    </w:p>
    <w:p w14:paraId="73FA1DA3" w14:textId="77777777" w:rsidR="00F17489" w:rsidRDefault="00F17489">
      <w:pPr>
        <w:spacing w:line="480" w:lineRule="auto"/>
        <w:rPr>
          <w:del w:id="144" w:author="André Luís Luza" w:date="2024-08-13T21:42:00Z"/>
          <w:rFonts w:ascii="Rubik" w:eastAsia="Rubik" w:hAnsi="Rubik" w:cs="Rubik"/>
          <w:b/>
          <w:sz w:val="24"/>
          <w:szCs w:val="24"/>
        </w:rPr>
      </w:pPr>
    </w:p>
    <w:p w14:paraId="5D4FDA05" w14:textId="77777777" w:rsidR="00F17489" w:rsidRDefault="006A57E3">
      <w:pPr>
        <w:spacing w:line="480" w:lineRule="auto"/>
        <w:rPr>
          <w:del w:id="145" w:author="André Luís Luza" w:date="2024-08-13T21:42:00Z"/>
          <w:rFonts w:ascii="Rubik" w:eastAsia="Rubik" w:hAnsi="Rubik" w:cs="Rubik"/>
          <w:b/>
          <w:sz w:val="24"/>
          <w:szCs w:val="24"/>
        </w:rPr>
      </w:pPr>
      <w:del w:id="146" w:author="André Luís Luza" w:date="2024-08-13T21:42:00Z">
        <w:r>
          <w:rPr>
            <w:rFonts w:ascii="Rubik" w:eastAsia="Rubik" w:hAnsi="Rubik" w:cs="Rubik"/>
            <w:b/>
            <w:sz w:val="24"/>
            <w:szCs w:val="24"/>
          </w:rPr>
          <w:delText>Introduction</w:delText>
        </w:r>
      </w:del>
    </w:p>
    <w:p w14:paraId="5B6BC98E" w14:textId="77777777" w:rsidR="00F17489" w:rsidRDefault="006A57E3">
      <w:pPr>
        <w:spacing w:line="480" w:lineRule="auto"/>
        <w:rPr>
          <w:del w:id="147" w:author="André Luís Luza" w:date="2024-08-13T21:42:00Z"/>
          <w:rFonts w:ascii="Rubik" w:eastAsia="Rubik" w:hAnsi="Rubik" w:cs="Rubik"/>
          <w:sz w:val="24"/>
          <w:szCs w:val="24"/>
        </w:rPr>
      </w:pPr>
      <w:del w:id="148" w:author="André Luís Luza" w:date="2024-08-13T21:42:00Z">
        <w:r>
          <w:rPr>
            <w:rFonts w:ascii="Rubik" w:eastAsia="Rubik" w:hAnsi="Rubik" w:cs="Rubik"/>
            <w:sz w:val="24"/>
            <w:szCs w:val="24"/>
          </w:rPr>
          <w:delText xml:space="preserve">We are facing an unprecedented biodiversity crisis, with species extinction occurring at a much faster rate </w:delText>
        </w:r>
        <w:r>
          <w:rPr>
            <w:rFonts w:ascii="Rubik" w:eastAsia="Rubik" w:hAnsi="Rubik" w:cs="Rubik"/>
            <w:sz w:val="24"/>
            <w:szCs w:val="24"/>
            <w:highlight w:val="white"/>
          </w:rPr>
          <w:delText xml:space="preserve">than those inferred from fossil records (Pimm et al. 2014, Ceballos et al. 2015). Understanding the processes driving species extinction could help us anticipate and mitigate the anthropogenic impacts eroding </w:delText>
        </w:r>
        <w:r>
          <w:rPr>
            <w:rFonts w:ascii="Rubik" w:eastAsia="Rubik" w:hAnsi="Rubik" w:cs="Rubik"/>
            <w:sz w:val="24"/>
            <w:szCs w:val="24"/>
          </w:rPr>
          <w:delText xml:space="preserve">ecosystems </w:delText>
        </w:r>
        <w:r>
          <w:rPr>
            <w:rFonts w:ascii="Rubik" w:eastAsia="Rubik" w:hAnsi="Rubik" w:cs="Rubik"/>
            <w:sz w:val="24"/>
            <w:szCs w:val="24"/>
            <w:highlight w:val="white"/>
          </w:rPr>
          <w:delText xml:space="preserve">(Ceballos et al. 2015). For example, ecologists have long recognized that the primary loss of species might trigger cascading effects that ripple across ecological communities, through waves of secondary extinctions (e.g., Estes et al. 1998, 2011, Bastazini et al. 2022, Strona &amp; Bradshaw 2022, Doherty et al. 2023). This occurs because species in natural communities are linked to one another based on different kinds of ecological interactions (predator-prey, cleaner-clients, host-parasites, plant-pollinators) forming </w:delText>
        </w:r>
        <w:r w:rsidR="007A25E6">
          <w:rPr>
            <w:rFonts w:ascii="Rubik" w:eastAsia="Rubik" w:hAnsi="Rubik" w:cs="Rubik"/>
            <w:sz w:val="24"/>
            <w:szCs w:val="24"/>
            <w:highlight w:val="white"/>
          </w:rPr>
          <w:delText>multi-dimensional networks</w:delText>
        </w:r>
        <w:r>
          <w:rPr>
            <w:rFonts w:ascii="Rubik" w:eastAsia="Rubik" w:hAnsi="Rubik" w:cs="Rubik"/>
            <w:sz w:val="24"/>
            <w:szCs w:val="24"/>
            <w:highlight w:val="white"/>
          </w:rPr>
          <w:delText xml:space="preserve"> (Estes et al. 2011). </w:delText>
        </w:r>
        <w:r w:rsidR="007A25E6">
          <w:rPr>
            <w:rFonts w:ascii="Rubik" w:eastAsia="Rubik" w:hAnsi="Rubik" w:cs="Rubik"/>
            <w:sz w:val="24"/>
            <w:szCs w:val="24"/>
            <w:highlight w:val="white"/>
          </w:rPr>
          <w:delText>Thus,</w:delText>
        </w:r>
        <w:r>
          <w:rPr>
            <w:rFonts w:ascii="Rubik" w:eastAsia="Rubik" w:hAnsi="Rubik" w:cs="Rubik"/>
            <w:sz w:val="24"/>
            <w:szCs w:val="24"/>
            <w:highlight w:val="white"/>
          </w:rPr>
          <w:delText xml:space="preserve"> </w:delText>
        </w:r>
        <w:r>
          <w:rPr>
            <w:rFonts w:ascii="Rubik" w:eastAsia="Rubik" w:hAnsi="Rubik" w:cs="Rubik"/>
            <w:sz w:val="24"/>
            <w:szCs w:val="24"/>
          </w:rPr>
          <w:delText xml:space="preserve">coextinctions will likely be common in future ecosystems if we keep the pace of ecosystem exploitation and the broad scale </w:delText>
        </w:r>
        <w:r w:rsidR="007A25E6">
          <w:rPr>
            <w:rFonts w:ascii="Rubik" w:eastAsia="Rubik" w:hAnsi="Rubik" w:cs="Rubik"/>
            <w:sz w:val="24"/>
            <w:szCs w:val="24"/>
          </w:rPr>
          <w:delText>of impacts</w:delText>
        </w:r>
        <w:r>
          <w:rPr>
            <w:rFonts w:ascii="Rubik" w:eastAsia="Rubik" w:hAnsi="Rubik" w:cs="Rubik"/>
            <w:sz w:val="24"/>
            <w:szCs w:val="24"/>
          </w:rPr>
          <w:delText xml:space="preserve"> (Strona &amp; Bradshaw 2022). The extinction of large terrestrial mammals during the Pleistocene resulted in the loss of fundamental ecological interactions, triggering a reorganization of ecological networks and the restructuring of terrestrial ecosystems. This process had far-reaching effects on ecosystem-scale processes such as energy flow and nutrient cycling (Pires 2024). In marine ecosystems, there are notable examples of cascading extinctions following the loss of apex predators on trophic networks </w:delText>
        </w:r>
        <w:r>
          <w:rPr>
            <w:rFonts w:ascii="Rubik" w:eastAsia="Rubik" w:hAnsi="Rubik" w:cs="Rubik"/>
            <w:sz w:val="24"/>
            <w:szCs w:val="24"/>
          </w:rPr>
          <w:lastRenderedPageBreak/>
          <w:delText>(Estes et al. 2011). Despite being under high human-induced threats (Blowes et al. 2019), knowledge on coextinctions in coral and rocky reef ecosystems is still incipient. Reefs hold intricate networks of interactions among species and between species and their habitat (Wilson et al. 2006, Strona et al. 2021, Cantor et al. 2018, Capitani et al. 2022), yielding one of the most diverse and productive ecosystems on the planet (Sheppard et al. 2017). Thus, determining how reef communities will respond to the current environmental crisis is crucial to accurately forecast reef functioning and resilience (Hughes et al. 2018).</w:delText>
        </w:r>
      </w:del>
    </w:p>
    <w:p w14:paraId="51204153" w14:textId="77777777" w:rsidR="00F17489" w:rsidRDefault="006A57E3">
      <w:pPr>
        <w:spacing w:line="480" w:lineRule="auto"/>
        <w:ind w:firstLine="720"/>
        <w:rPr>
          <w:del w:id="149" w:author="André Luís Luza" w:date="2024-08-13T21:42:00Z"/>
          <w:rFonts w:ascii="Rubik" w:eastAsia="Rubik" w:hAnsi="Rubik" w:cs="Rubik"/>
          <w:sz w:val="24"/>
          <w:szCs w:val="24"/>
        </w:rPr>
      </w:pPr>
      <w:del w:id="150" w:author="André Luís Luza" w:date="2024-08-13T21:42:00Z">
        <w:r>
          <w:rPr>
            <w:rFonts w:ascii="Rubik" w:eastAsia="Rubik" w:hAnsi="Rubik" w:cs="Rubik"/>
            <w:sz w:val="24"/>
            <w:szCs w:val="24"/>
          </w:rPr>
          <w:delText xml:space="preserve">Reef fish establish some level/degree of connection with their habitat, that might include the use of reef corals and macroalgae for sheltering, breeding and foraging (Sheppard et al. 2017). Reefs are under threat due to global-scale climate change (Burke et al. 2023, Giglio et al. 2023), and numerous local impacts from unregulated exploration to pollution (Bellwood et al. 2004, Giglio et al. 2023). Recent global estimates of the cumulative effect of these impacts show a striking 36% decline in global-scale coral cover from 1997 to 2018 (Tebbet et al. 2023). Complex reef architecture provides important habitat and refuge for many fish and invertebrates, and the continuing erosion of reef complexity has important consequences for critical reef functions and processes (Alvarez-Filip et al. 2011). The degradation of reef habitats might impair the ecosystem's robustness to extinctions creating cascading effects that could lead the entire system to collapse (Strona &amp; Bradshaw 2022). Despite this scenario, the consequences of coextinction cascades caused by coral loss are virtually unknown. </w:delText>
        </w:r>
      </w:del>
    </w:p>
    <w:p w14:paraId="5D76E6D7" w14:textId="77777777" w:rsidR="00F17489" w:rsidRDefault="007A25E6">
      <w:pPr>
        <w:spacing w:line="480" w:lineRule="auto"/>
        <w:ind w:firstLine="720"/>
        <w:rPr>
          <w:del w:id="151" w:author="André Luís Luza" w:date="2024-08-13T21:42:00Z"/>
          <w:rFonts w:ascii="Rubik" w:eastAsia="Rubik" w:hAnsi="Rubik" w:cs="Rubik"/>
          <w:sz w:val="24"/>
          <w:szCs w:val="24"/>
        </w:rPr>
      </w:pPr>
      <w:del w:id="152" w:author="André Luís Luza" w:date="2024-08-13T21:42:00Z">
        <w:r>
          <w:rPr>
            <w:rFonts w:ascii="Rubik" w:eastAsia="Rubik" w:hAnsi="Rubik" w:cs="Rubik"/>
            <w:sz w:val="24"/>
            <w:szCs w:val="24"/>
          </w:rPr>
          <w:lastRenderedPageBreak/>
          <w:delText>A</w:delText>
        </w:r>
        <w:r w:rsidR="006A57E3">
          <w:rPr>
            <w:rFonts w:ascii="Rubik" w:eastAsia="Rubik" w:hAnsi="Rubik" w:cs="Rubik"/>
            <w:sz w:val="24"/>
            <w:szCs w:val="24"/>
          </w:rPr>
          <w:delText xml:space="preserve"> useful approach to determine how coral loss can lead to cascading extinctions in reef ecosystems are the </w:delText>
        </w:r>
        <w:r w:rsidR="006A57E3">
          <w:rPr>
            <w:rFonts w:ascii="Rubik" w:eastAsia="Rubik" w:hAnsi="Rubik" w:cs="Rubik"/>
            <w:sz w:val="24"/>
            <w:szCs w:val="24"/>
            <w:highlight w:val="white"/>
          </w:rPr>
          <w:delText xml:space="preserve">widely used </w:delText>
        </w:r>
        <w:r w:rsidR="006A57E3">
          <w:rPr>
            <w:rFonts w:ascii="Rubik" w:eastAsia="Rubik" w:hAnsi="Rubik" w:cs="Rubik"/>
            <w:sz w:val="24"/>
            <w:szCs w:val="24"/>
          </w:rPr>
          <w:delText>"</w:delText>
        </w:r>
        <w:r w:rsidR="006A57E3">
          <w:rPr>
            <w:rFonts w:ascii="Rubik" w:eastAsia="Rubik" w:hAnsi="Rubik" w:cs="Rubik"/>
            <w:sz w:val="24"/>
            <w:szCs w:val="24"/>
            <w:highlight w:val="white"/>
          </w:rPr>
          <w:delText xml:space="preserve">knockout extinction models”, which are simulations of species or area removal aiming to estimate the robustness of ecological networks either formed by intraspecific interactions (Bane et al. 2018) or by species-habitat associations (Evans et al. 2013, </w:delText>
        </w:r>
        <w:r w:rsidR="006A57E3">
          <w:rPr>
            <w:rFonts w:ascii="Rubik" w:eastAsia="Rubik" w:hAnsi="Rubik" w:cs="Rubik"/>
            <w:sz w:val="24"/>
            <w:szCs w:val="24"/>
          </w:rPr>
          <w:delText>Marini et al. 2019</w:delText>
        </w:r>
        <w:r w:rsidR="006A57E3">
          <w:rPr>
            <w:rFonts w:ascii="Rubik" w:eastAsia="Rubik" w:hAnsi="Rubik" w:cs="Rubik"/>
            <w:sz w:val="24"/>
            <w:szCs w:val="24"/>
            <w:highlight w:val="white"/>
          </w:rPr>
          <w:delText>)</w:delText>
        </w:r>
        <w:r w:rsidR="006A57E3">
          <w:rPr>
            <w:rFonts w:ascii="Rubik" w:eastAsia="Rubik" w:hAnsi="Rubik" w:cs="Rubik"/>
            <w:sz w:val="24"/>
            <w:szCs w:val="24"/>
          </w:rPr>
          <w:delText xml:space="preserve">. Cascading extinctions were unveiled through multi-taxa species-habitat networks of tropical forests facing deforestation, whereby forest species declined to extinction when deprived from their preferred habitat (Palmeirim et al. 2022). Following the species-habitat approach (Marini et al. 2019), coral reefs are distributed as habitat patches to which species are linked to. While corals are not predominantly distributed in homogeneous patches -- they rather coexist with a heterogeneous number of taxa such as algae, sponges, ascidians (Aued et al. 2018) -- they do constitute critical habitat structures contributing </w:delText>
        </w:r>
        <w:r>
          <w:rPr>
            <w:rFonts w:ascii="Rubik" w:eastAsia="Rubik" w:hAnsi="Rubik" w:cs="Rubik"/>
            <w:sz w:val="24"/>
            <w:szCs w:val="24"/>
          </w:rPr>
          <w:delText>with habitat</w:delText>
        </w:r>
        <w:r w:rsidR="006A57E3">
          <w:rPr>
            <w:rFonts w:ascii="Rubik" w:eastAsia="Rubik" w:hAnsi="Rubik" w:cs="Rubik"/>
            <w:sz w:val="24"/>
            <w:szCs w:val="24"/>
          </w:rPr>
          <w:delText xml:space="preserve"> heterogeneity and resources to reef organisms, most notably to reef fish (Wilson et al. 2006, Coker et al. 2014, Luza et al., 2022, Anderson et al. 2022). The coral-fish association can be so specialized that coral mortality and cover loss causes direct population decline and even local extinction of coral-associated fish (Wilson et al. 2006, Coke et al. 2014). Yet, the strength of this relationship is still debated (recently reviewed by Murunga et al. 2024), and the geographic variations underlying fish sensitivity to coral extinction were recently explored (Parravicini et al. 2014, Strona et al. 2021, Luza et al. 2022). However, the examination of potential cascading effects (indirect extinctions) caused by the loss of corals in tropical reefs, is a topic that remains virtually unexplored to date.</w:delText>
        </w:r>
      </w:del>
    </w:p>
    <w:p w14:paraId="3582B034" w14:textId="77777777" w:rsidR="00F17489" w:rsidRDefault="006A57E3">
      <w:pPr>
        <w:spacing w:line="480" w:lineRule="auto"/>
        <w:ind w:firstLine="720"/>
        <w:rPr>
          <w:del w:id="153" w:author="André Luís Luza" w:date="2024-08-13T21:42:00Z"/>
          <w:rFonts w:ascii="Rubik" w:eastAsia="Rubik" w:hAnsi="Rubik" w:cs="Rubik"/>
          <w:sz w:val="24"/>
          <w:szCs w:val="24"/>
        </w:rPr>
      </w:pPr>
      <w:del w:id="154" w:author="André Luís Luza" w:date="2024-08-13T21:42:00Z">
        <w:r>
          <w:rPr>
            <w:rFonts w:ascii="Rubik" w:eastAsia="Rubik" w:hAnsi="Rubik" w:cs="Rubik"/>
            <w:sz w:val="24"/>
            <w:szCs w:val="24"/>
          </w:rPr>
          <w:lastRenderedPageBreak/>
          <w:delText>The effects of coextinction cascades can ripple across levels of ecological complexity, causing not only the loss of taxonomic diversity, but also the erosion of functional diversity (</w:delText>
        </w:r>
        <w:r>
          <w:rPr>
            <w:rFonts w:ascii="Rubik" w:eastAsia="Rubik" w:hAnsi="Rubik" w:cs="Rubik"/>
            <w:sz w:val="24"/>
            <w:szCs w:val="24"/>
            <w:highlight w:val="white"/>
          </w:rPr>
          <w:delText xml:space="preserve">Srivastava et al. 2009, Valiente‐Banuet et al. 2015, </w:delText>
        </w:r>
        <w:r>
          <w:rPr>
            <w:rFonts w:ascii="Rubik" w:eastAsia="Rubik" w:hAnsi="Rubik" w:cs="Rubik"/>
            <w:sz w:val="24"/>
            <w:szCs w:val="24"/>
          </w:rPr>
          <w:delText xml:space="preserve">Bastazini et al. 2022), affecting ecosystem functioning and the provision of services that we depend upon (Giglio et al. 2023). Simulations of global taxonomic and functional loss with coral loss were estimated at 50% for species and 23% for trait combinations (functional entities) for tropical reefs (Strona et al. 2021). However, these analyses excluded Southwestern (SW) Atlantic reefs. For </w:delText>
        </w:r>
        <w:r w:rsidR="007A25E6">
          <w:rPr>
            <w:rFonts w:ascii="Rubik" w:eastAsia="Rubik" w:hAnsi="Rubik" w:cs="Rubik"/>
            <w:sz w:val="24"/>
            <w:szCs w:val="24"/>
          </w:rPr>
          <w:delText>these reefs</w:delText>
        </w:r>
        <w:r>
          <w:rPr>
            <w:rFonts w:ascii="Rubik" w:eastAsia="Rubik" w:hAnsi="Rubik" w:cs="Rubik"/>
            <w:sz w:val="24"/>
            <w:szCs w:val="24"/>
          </w:rPr>
          <w:delText xml:space="preserve">, 37% of species and 5% functional diversity (regional trait space area) were estimated to decrease with coral loss, implying functional resilience of reef fishes in this province (Luza et al. 2022). Both sets of simulations involved the removal of single coral species, masking the potential influence of cascading extinctions on the structure of reef fish communities. </w:delText>
        </w:r>
        <w:r w:rsidR="007A25E6">
          <w:rPr>
            <w:rFonts w:ascii="Rubik" w:eastAsia="Rubik" w:hAnsi="Rubik" w:cs="Rubik"/>
            <w:sz w:val="24"/>
            <w:szCs w:val="24"/>
          </w:rPr>
          <w:delText>Thus,</w:delText>
        </w:r>
        <w:r>
          <w:rPr>
            <w:rFonts w:ascii="Rubik" w:eastAsia="Rubik" w:hAnsi="Rubik" w:cs="Rubik"/>
            <w:sz w:val="24"/>
            <w:szCs w:val="24"/>
          </w:rPr>
          <w:delText xml:space="preserve"> the removal of single species as a direct implication of coral loss can be considered a conservative scenario (Doherty et al. 2023), since climate change will likely affect several coral species at once, with a more harmful impact expected for branching corals (acroporids) and hydrocorals (milleporids) (McWilliam et al. 2018, Hughes et al. 2018). Indeed, these coral groups are those that confer exceptionally high habitat </w:delText>
        </w:r>
        <w:r w:rsidR="007A25E6">
          <w:rPr>
            <w:rFonts w:ascii="Rubik" w:eastAsia="Rubik" w:hAnsi="Rubik" w:cs="Rubik"/>
            <w:sz w:val="24"/>
            <w:szCs w:val="24"/>
          </w:rPr>
          <w:delText>complexity and</w:delText>
        </w:r>
        <w:r>
          <w:rPr>
            <w:rFonts w:ascii="Rubik" w:eastAsia="Rubik" w:hAnsi="Rubik" w:cs="Rubik"/>
            <w:sz w:val="24"/>
            <w:szCs w:val="24"/>
          </w:rPr>
          <w:delText xml:space="preserve"> heterogeneity to reefs. Also, secondary extinctions are likely in this system because fish other than those associated with corals might be related to them through predator-prey relationships (Capitani et al. 2022), facilitation cascades, habitat engineering and mutualistic interactions (Quimbayo et al. 2018).</w:delText>
        </w:r>
      </w:del>
    </w:p>
    <w:p w14:paraId="71AE9C85" w14:textId="77777777" w:rsidR="00F17489" w:rsidRDefault="006A57E3">
      <w:pPr>
        <w:spacing w:line="480" w:lineRule="auto"/>
        <w:ind w:firstLine="720"/>
        <w:rPr>
          <w:del w:id="155" w:author="André Luís Luza" w:date="2024-08-13T21:42:00Z"/>
          <w:rFonts w:ascii="Rubik" w:eastAsia="Rubik" w:hAnsi="Rubik" w:cs="Rubik"/>
          <w:sz w:val="24"/>
          <w:szCs w:val="24"/>
        </w:rPr>
      </w:pPr>
      <w:del w:id="156" w:author="André Luís Luza" w:date="2024-08-13T21:42:00Z">
        <w:r>
          <w:rPr>
            <w:rFonts w:ascii="Rubik" w:eastAsia="Rubik" w:hAnsi="Rubik" w:cs="Rubik"/>
            <w:sz w:val="24"/>
            <w:szCs w:val="24"/>
          </w:rPr>
          <w:lastRenderedPageBreak/>
          <w:delText xml:space="preserve">Here, we take a step forward in coextinction analysis and estimate the functional robustness of reef fish assemblages to coral species loss. We expected to identify fish functional diversity robustness with coral losses, since the range of functions in the assemblage can be maintained through functional redundancy among species. Through the estimation of the proportion of fish species and functions that will persist with coral loss scenarios, we were able to show a limited robustness of the network and ecological trait space to the direct and indirect influence of coral loss, and to illustrate how detrimental coral losses can be to fish assemblages. Such results are particularly useful for </w:delText>
        </w:r>
        <w:r w:rsidR="007A25E6">
          <w:rPr>
            <w:rFonts w:ascii="Rubik" w:eastAsia="Rubik" w:hAnsi="Rubik" w:cs="Rubik"/>
            <w:sz w:val="24"/>
            <w:szCs w:val="24"/>
          </w:rPr>
          <w:delText>informing management</w:delText>
        </w:r>
        <w:r>
          <w:rPr>
            <w:rFonts w:ascii="Rubik" w:eastAsia="Rubik" w:hAnsi="Rubik" w:cs="Rubik"/>
            <w:sz w:val="24"/>
            <w:szCs w:val="24"/>
          </w:rPr>
          <w:delText xml:space="preserve"> and conservation actions, considering the major coral loss scenarios projected over the next 76 years (Hoegh-Goldberg et al. 2007, Freeman et al. 2013, Bleuel et al. 2021).</w:delText>
        </w:r>
      </w:del>
    </w:p>
    <w:p w14:paraId="52B78E28" w14:textId="77777777" w:rsidR="00F17489" w:rsidRDefault="00F17489">
      <w:pPr>
        <w:spacing w:line="480" w:lineRule="auto"/>
        <w:rPr>
          <w:del w:id="157" w:author="André Luís Luza" w:date="2024-08-13T21:42:00Z"/>
          <w:rFonts w:ascii="Rubik" w:eastAsia="Rubik" w:hAnsi="Rubik" w:cs="Rubik"/>
          <w:sz w:val="24"/>
          <w:szCs w:val="24"/>
        </w:rPr>
      </w:pPr>
    </w:p>
    <w:p w14:paraId="66D5677A" w14:textId="77777777" w:rsidR="00F17489" w:rsidRDefault="006A57E3">
      <w:pPr>
        <w:spacing w:line="480" w:lineRule="auto"/>
        <w:rPr>
          <w:del w:id="158" w:author="André Luís Luza" w:date="2024-08-13T21:42:00Z"/>
          <w:rFonts w:ascii="Rubik" w:eastAsia="Rubik" w:hAnsi="Rubik" w:cs="Rubik"/>
          <w:b/>
          <w:sz w:val="24"/>
          <w:szCs w:val="24"/>
        </w:rPr>
      </w:pPr>
      <w:del w:id="159" w:author="André Luís Luza" w:date="2024-08-13T21:42:00Z">
        <w:r>
          <w:rPr>
            <w:rFonts w:ascii="Rubik" w:eastAsia="Rubik" w:hAnsi="Rubik" w:cs="Rubik"/>
            <w:b/>
            <w:sz w:val="24"/>
            <w:szCs w:val="24"/>
          </w:rPr>
          <w:delText>Material and Methods</w:delText>
        </w:r>
      </w:del>
    </w:p>
    <w:p w14:paraId="23EF9015" w14:textId="77777777" w:rsidR="00F17489" w:rsidRDefault="006A57E3">
      <w:pPr>
        <w:spacing w:line="480" w:lineRule="auto"/>
        <w:rPr>
          <w:del w:id="160" w:author="André Luís Luza" w:date="2024-08-13T21:42:00Z"/>
          <w:rFonts w:ascii="Rubik" w:eastAsia="Rubik" w:hAnsi="Rubik" w:cs="Rubik"/>
          <w:b/>
          <w:sz w:val="24"/>
          <w:szCs w:val="24"/>
        </w:rPr>
      </w:pPr>
      <w:del w:id="161" w:author="André Luís Luza" w:date="2024-08-13T21:42:00Z">
        <w:r>
          <w:rPr>
            <w:rFonts w:ascii="Rubik" w:eastAsia="Rubik" w:hAnsi="Rubik" w:cs="Rubik"/>
            <w:sz w:val="24"/>
            <w:szCs w:val="24"/>
          </w:rPr>
          <w:delText xml:space="preserve">We used the species-habitat network approach (Marini et al. 2019) coupled with Attack-Tolerance Curves (ATC; </w:delText>
        </w:r>
        <w:r>
          <w:rPr>
            <w:rFonts w:ascii="Rubik" w:eastAsia="Rubik" w:hAnsi="Rubik" w:cs="Rubik"/>
            <w:sz w:val="24"/>
            <w:szCs w:val="24"/>
            <w:highlight w:val="white"/>
          </w:rPr>
          <w:delText>Albert &amp; Barabási 2002</w:delText>
        </w:r>
        <w:r>
          <w:rPr>
            <w:rFonts w:ascii="Rubik" w:eastAsia="Rubik" w:hAnsi="Rubik" w:cs="Rubik"/>
            <w:sz w:val="24"/>
            <w:szCs w:val="24"/>
          </w:rPr>
          <w:delText xml:space="preserve">) and the Reduction in Functional Space approach (RFS, Luza et al. 2022) to quantify the cascading loss of reef fish species and functions as a response to the loss of corals. More specifically we tested the robustness, defined as the area under the ATC (Burgos et al. 2007), of the species-habitat network by building a multilayer network where coral species (the habitat) and reef fish are the network nodes, and the links represent the probability of site occupancy by reef fish in function of coral cover variation (as estimated in Luza et al. 2022). Then we simulated the sequential extinction of corals by their decreasing number of coral-associated fish and used ATCs to show </w:delText>
        </w:r>
        <w:r>
          <w:rPr>
            <w:rFonts w:ascii="Rubik" w:eastAsia="Rubik" w:hAnsi="Rubik" w:cs="Rubik"/>
            <w:sz w:val="24"/>
            <w:szCs w:val="24"/>
          </w:rPr>
          <w:lastRenderedPageBreak/>
          <w:delText>how many species would remain in the network after removals. We used the same attack-tolerance curve to analyze how much trait space area (a multivariate trait space built using six ecological traits of reef fish) would remain with the sequential loss of corals (i.e. the complement of the RFS), and employed a trait-based approach (Mammola &amp; Cardoso 2020) to investigate the consequences of cascading extinctions on trait space area (or functional diversity (FD), Villéger et al. 2008) and occupancy (Carvalho &amp; Cardoso 2020, Mammola &amp; Cardoso 2020).</w:delText>
        </w:r>
      </w:del>
    </w:p>
    <w:p w14:paraId="38774A86" w14:textId="77777777" w:rsidR="00F17489" w:rsidRDefault="00F17489">
      <w:pPr>
        <w:spacing w:line="480" w:lineRule="auto"/>
        <w:rPr>
          <w:del w:id="162" w:author="André Luís Luza" w:date="2024-08-13T21:42:00Z"/>
          <w:rFonts w:ascii="Rubik" w:eastAsia="Rubik" w:hAnsi="Rubik" w:cs="Rubik"/>
          <w:b/>
          <w:sz w:val="24"/>
          <w:szCs w:val="24"/>
        </w:rPr>
      </w:pPr>
    </w:p>
    <w:p w14:paraId="00000028" w14:textId="77777777" w:rsidR="00AD720D" w:rsidRDefault="00AD720D">
      <w:pPr>
        <w:spacing w:line="480" w:lineRule="auto"/>
        <w:rPr>
          <w:ins w:id="163" w:author="André Luís Luza" w:date="2024-08-13T21:42:00Z"/>
          <w:rFonts w:ascii="Rubik" w:eastAsia="Rubik" w:hAnsi="Rubik" w:cs="Rubik"/>
          <w:b/>
          <w:sz w:val="24"/>
          <w:szCs w:val="24"/>
        </w:rPr>
      </w:pPr>
    </w:p>
    <w:p w14:paraId="00000029" w14:textId="77777777" w:rsidR="00AD720D" w:rsidRDefault="004B2E2A">
      <w:pPr>
        <w:spacing w:line="480" w:lineRule="auto"/>
        <w:rPr>
          <w:ins w:id="164" w:author="André Luís Luza" w:date="2024-08-13T21:42:00Z"/>
          <w:rFonts w:ascii="Rubik" w:eastAsia="Rubik" w:hAnsi="Rubik" w:cs="Rubik"/>
          <w:b/>
          <w:sz w:val="24"/>
          <w:szCs w:val="24"/>
        </w:rPr>
      </w:pPr>
      <w:ins w:id="165" w:author="André Luís Luza" w:date="2024-08-13T21:42:00Z">
        <w:r>
          <w:rPr>
            <w:rFonts w:ascii="Rubik" w:eastAsia="Rubik" w:hAnsi="Rubik" w:cs="Rubik"/>
            <w:b/>
            <w:sz w:val="24"/>
            <w:szCs w:val="24"/>
          </w:rPr>
          <w:t>Introduction</w:t>
        </w:r>
      </w:ins>
    </w:p>
    <w:p w14:paraId="0000002A" w14:textId="1245E25C" w:rsidR="00AD720D" w:rsidRDefault="004B2E2A">
      <w:pPr>
        <w:spacing w:line="480" w:lineRule="auto"/>
        <w:rPr>
          <w:ins w:id="166" w:author="André Luís Luza" w:date="2024-08-13T21:42:00Z"/>
          <w:rFonts w:ascii="Rubik" w:eastAsia="Rubik" w:hAnsi="Rubik" w:cs="Rubik"/>
          <w:sz w:val="24"/>
          <w:szCs w:val="24"/>
        </w:rPr>
      </w:pPr>
      <w:ins w:id="167" w:author="André Luís Luza" w:date="2024-08-13T21:42:00Z">
        <w:r>
          <w:rPr>
            <w:rFonts w:ascii="Rubik" w:eastAsia="Rubik" w:hAnsi="Rubik" w:cs="Rubik"/>
            <w:sz w:val="24"/>
            <w:szCs w:val="24"/>
          </w:rPr>
          <w:t xml:space="preserve">We are facing an unprecedented biodiversity crisis, with species extinction occurring at a much faster rate </w:t>
        </w:r>
        <w:r>
          <w:rPr>
            <w:rFonts w:ascii="Rubik" w:eastAsia="Rubik" w:hAnsi="Rubik" w:cs="Rubik"/>
            <w:sz w:val="24"/>
            <w:szCs w:val="24"/>
            <w:highlight w:val="white"/>
          </w:rPr>
          <w:t xml:space="preserve">than those inferred from fossil records </w:t>
        </w:r>
        <w:r w:rsidR="00AB7E63">
          <w:rPr>
            <w:rFonts w:ascii="Rubik" w:eastAsia="Rubik" w:hAnsi="Rubik" w:cs="Rubik"/>
            <w:sz w:val="24"/>
            <w:szCs w:val="24"/>
            <w:highlight w:val="white"/>
          </w:rPr>
          <w:fldChar w:fldCharType="begin"/>
        </w:r>
        <w:r w:rsidR="00AB7E63">
          <w:rPr>
            <w:rFonts w:ascii="Rubik" w:eastAsia="Rubik" w:hAnsi="Rubik" w:cs="Rubik"/>
            <w:sz w:val="24"/>
            <w:szCs w:val="24"/>
            <w:highlight w:val="white"/>
          </w:rPr>
          <w:instrText xml:space="preserve"> ADDIN ZOTERO_ITEM CSL_CITATION {"citationID":"dHSfCWBK","properties":{"formattedCitation":"(Ceballos et al., 2015; Pimm et al., 2014)","plainCitation":"(Ceballos et al., 2015; Pimm et al., 2014)","noteIndex":0},"citationItems":[{"id":313,"uris":["http://zotero.org/users/local/0pDY6SAD/items/LQRG57PR"],"itemData":{"id":313,"type":"article-journal","abstract":"Humans are causing a massive animal extinction without precedent in 65 million years.\n          , \n            The oft-repeated claim that Earth’s biota is entering a sixth “mass extinction” depends on clearly demonstrating that current extinction rates are far above the “background” rates prevailing between the five previous mass extinctions. Earlier estimates of extinction rates have been criticized for using assumptions that might overestimate the severity of the extinction crisis. We assess, using extremely conservative assumptions, whether human activities are causing a mass extinction. First, we use a recent estimate of a background rate of 2 mammal extinctions per 10,000 species per 100 years (that is, 2 E/MSY), which is twice as high as widely used previous estimates. We then compare this rate with the current rate of mammal and vertebrate extinctions. The latter is conservatively low because listing a species as extinct requires meeting stringent criteria. Even under our assumptions, which would tend to minimize evidence of an incipient mass extinction, the average rate of vertebrate species loss over the last century is up to 100 times higher than the background rate. Under the 2 E/MSY background rate, the number of species that have gone extinct in the last century would have taken, depending on the vertebrate taxon, between 800 and 10,000 years to disappear. These estimates reveal an exceptionally rapid loss of biodiversity over the last few centuries, indicating that a sixth mass extinction is already under way. Averting a dramatic decay of biodiversity and the subsequent loss of ecosystem services is still possible through intensified conservation efforts, but that window of opportunity is rapidly closing.","container-title":"Science Advances","DOI":"10.1126/sciadv.1400253","ISSN":"2375-2548","issue":"5","journalAbbreviation":"Sci. Adv.","language":"en","page":"e1400253","source":"DOI.org (Crossref)","title":"Accelerated modern human–induced species losses: Entering the sixth mass extinction","title-short":"Accelerated modern human–induced species losses","volume":"1","author":[{"family":"Ceballos","given":"Gerardo"},{"family":"Ehrlich","given":"Paul R."},{"family":"Barnosky","given":"Anthony D."},{"family":"García","given":"Andrés"},{"family":"Pringle","given":"Robert M."},{"family":"Palmer","given":"Todd M."}],"issued":{"date-parts":[["2015",6,5]]}}},{"id":371,"uris":["http://zotero.org/users/local/0pDY6SAD/items/H5DG2UZQ"],"itemData":{"id":371,"type":"article-journal","abstract":"Background\n              A principal function of the Intergovernmental Science-Policy Platform on Biodiversity and Ecosystem Services (IPBES) is to “perform regular and timely assessments of knowledge on biodiversity.” In December 2013, its second plenary session approved a program to begin a global assessment in 2015. The Convention on Biological Diversity (CBD) and five other biodiversity-related conventions have adopted IPBES as their science-policy interface, so these assessments will be important in evaluating progress toward the CBD’s Aichi Targets of the Strategic Plan for Biodiversity 2011–2020. As a contribution toward such assessment, we review the biodiversity of eukaryote species and their extinction rates, distributions, and protection. We document what we know, how it likely differs from what we do not, and how these differences affect biodiversity statistics. Interestingly, several targets explicitly mention “known species”—a strong, if implicit, statement of incomplete knowledge. We start by asking how many species are known and how many remain undescribed. We then consider by how much human actions inflate extinction rates. Much depends on where species are, because different biomes contain different numbers of species of different susceptibilities. Biomes also suffer different levels of damage and have unequal levels of protection. How extinction rates will change depends on how and where threats expand and whether greater protection counters them.\n            \n            \n              Advances\n              Recent studies have clarified where the most vulnerable species live, where and how humanity changes the planet, and how this drives extinctions. These data are increasingly accessible, bringing greater transparency to science and governance. Taxonomic catalogs of plants, terrestrial vertebrates, freshwater fish, and some marine taxa are sufficient to assess their status and the limitations of our knowledge. Most species are undescribed, however. The species we know best have large geographical ranges and are often common within them. Most known species have small ranges, however, and such species are typically newer discoveries. The numbers of known species with very small ranges are increasing quickly, even in well-known taxa. They are geographically concentrated and are disproportionately likely to be threatened or already extinct. We expect unknown species to share these characteristics. Current rates of extinction are about 1000 times the background rate of extinction. These are higher than previously estimated and likely still underestimated. Future rates will depend on many factors and are poised to increase. Finally, although there has been rapid progress in developing protected areas, such efforts are not ecologically representative, nor do they optimally protect biodiversity.\n            \n            \n              Outlook\n              \n                Progress on assessing biodiversity will emerge from continued expansion of the many recently created online databases, combining them with new global data sources on changing land and ocean use and with increasingly crowdsourced data on species’ distributions. Examples of practical conservation that follow from using combined data in Colombia and Brazil can be found at\n                www.savingspecies.org\n                and\n                www.youtube.com/watch?v=R3zjeJW2NVk\n                .\n              \n            \n          , \n            Maintaining biodiversity: From here to eternity?\n            \n              There has been substantial recent progress in determining the distributions and identity of vulnerable species, and in understanding how (and where) human activity is leading to extinctions. Pimm\n              et al.\n              review the current state of knowledge and ask what the future rates of species extinction will be, how well protected areas will slow extinction rates, and how the remaining gaps in knowledge might be filled.\n            \n            \n              Science\n              , this issue p.\n              10.1126/science.1246752\n            \n          , \n            Recent studies clarify where the most vulnerable species live, where and how humanity changes the planet, and how this drives extinctions. We assess key statistics about species, their distribution, and their status. Most are undescribed. Those we know best have large geographical ranges and are often common within them. Most known species have small ranges. The numbers of small-ranged species are increasing quickly, even in well-known taxa. They are geographically concentrated and are disproportionately likely to be threatened or already extinct. Current rates of extinction are about 1000 times the likely background rate of extinction. Future rates depend on many factors and are poised to increase. Although there has been rapid progress in developing protected areas, such efforts are not ecologically representative, nor do they optimally protect biodiversity.","container-title":"Science","DOI":"10.1126/science.1246752","ISSN":"0036-8075, 1095-9203","issue":"6187","journalAbbreviation":"Science","language":"en","page":"1246752","source":"DOI.org (Crossref)","title":"The biodiversity of species and their rates of extinction, distribution, and protection","volume":"344","author":[{"family":"Pimm","given":"S. L."},{"family":"Jenkins","given":"C. N."},{"family":"Abell","given":"R."},{"family":"Brooks","given":"T. M."},{"family":"Gittleman","given":"J. L."},{"family":"Joppa","given":"L. N."},{"family":"Raven","given":"P. H."},{"family":"Roberts","given":"C. M."},{"family":"Sexton","given":"J. O."}],"issued":{"date-parts":[["2014",5,30]]}}}],"schema":"https://github.com/citation-style-language/schema/raw/master/csl-citation.json"}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highlight w:val="white"/>
          </w:rPr>
          <w:t>(Ceballos et al., 2015; Pimm et al., 2014)</w:t>
        </w:r>
        <w:r w:rsidR="00AB7E63">
          <w:rPr>
            <w:rFonts w:ascii="Rubik" w:eastAsia="Rubik" w:hAnsi="Rubik" w:cs="Rubik"/>
            <w:sz w:val="24"/>
            <w:szCs w:val="24"/>
            <w:highlight w:val="white"/>
          </w:rPr>
          <w:fldChar w:fldCharType="end"/>
        </w:r>
        <w:r>
          <w:rPr>
            <w:rFonts w:ascii="Rubik" w:eastAsia="Rubik" w:hAnsi="Rubik" w:cs="Rubik"/>
            <w:sz w:val="24"/>
            <w:szCs w:val="24"/>
            <w:highlight w:val="white"/>
          </w:rPr>
          <w:t xml:space="preserve">. Understanding the processes driving species extinction could help us anticipate and mitigate the anthropogenic impacts eroding </w:t>
        </w:r>
        <w:r>
          <w:rPr>
            <w:rFonts w:ascii="Rubik" w:eastAsia="Rubik" w:hAnsi="Rubik" w:cs="Rubik"/>
            <w:sz w:val="24"/>
            <w:szCs w:val="24"/>
          </w:rPr>
          <w:t xml:space="preserve">ecosystems </w:t>
        </w:r>
        <w:r w:rsidR="00AB7E63">
          <w:rPr>
            <w:rFonts w:ascii="Rubik" w:eastAsia="Rubik" w:hAnsi="Rubik" w:cs="Rubik"/>
            <w:sz w:val="24"/>
            <w:szCs w:val="24"/>
            <w:highlight w:val="white"/>
          </w:rPr>
          <w:fldChar w:fldCharType="begin"/>
        </w:r>
        <w:r w:rsidR="00AB7E63">
          <w:rPr>
            <w:rFonts w:ascii="Rubik" w:eastAsia="Rubik" w:hAnsi="Rubik" w:cs="Rubik"/>
            <w:sz w:val="24"/>
            <w:szCs w:val="24"/>
            <w:highlight w:val="white"/>
          </w:rPr>
          <w:instrText xml:space="preserve"> ADDIN ZOTERO_ITEM CSL_CITATION {"citationID":"eKgrAx8e","properties":{"formattedCitation":"(Ceballos et al., 2015)","plainCitation":"(Ceballos et al., 2015)","noteIndex":0},"citationItems":[{"id":313,"uris":["http://zotero.org/users/local/0pDY6SAD/items/LQRG57PR"],"itemData":{"id":313,"type":"article-journal","abstract":"Humans are causing a massive animal extinction without precedent in 65 million years.\n          , \n            The oft-repeated claim that Earth’s biota is entering a sixth “mass extinction” depends on clearly demonstrating that current extinction rates are far above the “background” rates prevailing between the five previous mass extinctions. Earlier estimates of extinction rates have been criticized for using assumptions that might overestimate the severity of the extinction crisis. We assess, using extremely conservative assumptions, whether human activities are causing a mass extinction. First, we use a recent estimate of a background rate of 2 mammal extinctions per 10,000 species per 100 years (that is, 2 E/MSY), which is twice as high as widely used previous estimates. We then compare this rate with the current rate of mammal and vertebrate extinctions. The latter is conservatively low because listing a species as extinct requires meeting stringent criteria. Even under our assumptions, which would tend to minimize evidence of an incipient mass extinction, the average rate of vertebrate species loss over the last century is up to 100 times higher than the background rate. Under the 2 E/MSY background rate, the number of species that have gone extinct in the last century would have taken, depending on the vertebrate taxon, between 800 and 10,000 years to disappear. These estimates reveal an exceptionally rapid loss of biodiversity over the last few centuries, indicating that a sixth mass extinction is already under way. Averting a dramatic decay of biodiversity and the subsequent loss of ecosystem services is still possible through intensified conservation efforts, but that window of opportunity is rapidly closing.","container-title":"Science Advances","DOI":"10.1126/sciadv.1400253","ISSN":"2375-2548","issue":"5","journalAbbreviation":"Sci. Adv.","language":"en","page":"e1400253","source":"DOI.org (Crossref)","title":"Accelerated modern human–induced species losses: Entering the sixth mass extinction","title-short":"Accelerated modern human–induced species losses","volume":"1","author":[{"family":"Ceballos","given":"Gerardo"},{"family":"Ehrlich","given":"Paul R."},{"family":"Barnosky","given":"Anthony D."},{"family":"García","given":"Andrés"},{"family":"Pringle","given":"Robert M."},{"family":"Palmer","given":"Todd M."}],"issued":{"date-parts":[["2015",6,5]]}}}],"schema":"https://github.com/citation-style-language/schema/raw/master/csl-citation.json"}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highlight w:val="white"/>
          </w:rPr>
          <w:t>(Ceballos et al., 2015)</w:t>
        </w:r>
        <w:r w:rsidR="00AB7E63">
          <w:rPr>
            <w:rFonts w:ascii="Rubik" w:eastAsia="Rubik" w:hAnsi="Rubik" w:cs="Rubik"/>
            <w:sz w:val="24"/>
            <w:szCs w:val="24"/>
            <w:highlight w:val="white"/>
          </w:rPr>
          <w:fldChar w:fldCharType="end"/>
        </w:r>
        <w:r>
          <w:rPr>
            <w:rFonts w:ascii="Rubik" w:eastAsia="Rubik" w:hAnsi="Rubik" w:cs="Rubik"/>
            <w:sz w:val="24"/>
            <w:szCs w:val="24"/>
            <w:highlight w:val="white"/>
          </w:rPr>
          <w:t xml:space="preserve">. For example, ecologists have long recognized that the primary loss of species might trigger cascading effects that ripple across ecological communities, through waves of secondary extinctions (e.g., </w:t>
        </w:r>
        <w:r w:rsidR="00AB7E63">
          <w:rPr>
            <w:rFonts w:ascii="Rubik" w:eastAsia="Rubik" w:hAnsi="Rubik" w:cs="Rubik"/>
            <w:sz w:val="24"/>
            <w:szCs w:val="24"/>
            <w:highlight w:val="white"/>
          </w:rPr>
          <w:fldChar w:fldCharType="begin"/>
        </w:r>
        <w:r w:rsidR="00633A66">
          <w:rPr>
            <w:rFonts w:ascii="Rubik" w:eastAsia="Rubik" w:hAnsi="Rubik" w:cs="Rubik"/>
            <w:sz w:val="24"/>
            <w:szCs w:val="24"/>
            <w:highlight w:val="white"/>
          </w:rPr>
          <w:instrText xml:space="preserve"> ADDIN ZOTERO_ITEM CSL_CITATION {"citationID":"pXCLfyej","properties":{"formattedCitation":"(Bastazini et al., 2022; Doherty et al., 2023; Estes et al., 1998; Strona and Bradshaw, 2022)","plainCitation":"(Bastazini et al., 2022; Doherty et al., 2023; Estes et al., 1998; Strona and Bradshaw, 2022)","dontUpdate":true,"noteIndex":0},"citationItems":[{"id":293,"uris":["http://zotero.org/users/local/0pDY6SAD/items/DKXQZBXD"],"itemData":{"id":293,"type":"article-journal","container-title":"Ecological Modelling","DOI":"10.1016/j.ecolmodel.2022.109983","ISSN":"03043800","journalAbbreviation":"Ecological Modelling","language":"en","page":"109983","source":"DOI.org (Crossref)","title":"The role of evolutionary modes for trait-based cascades in mutualistic networks","volume":"470","author":[{"family":"Bastazini","given":"Vinicius Augusto Galvão"},{"family":"Debastiani","given":"Vanderlei"},{"family":"Cappelatti","given":"Laura"},{"family":"Guimarães","given":"Paulo"},{"family":"Pillar","given":"Valério D."}],"issued":{"date-parts":[["2022",8]]}}},{"id":318,"uris":["http://zotero.org/users/local/0pDY6SAD/items/HARJIYBG"],"itemData":{"id":318,"type":"article-journal","abstract":"Abstract\n            The biosphere is changing rapidly due to human endeavour. Because ecological communities underlie networks of interacting species, changes that directly affect some species can have indirect effects on others. Accurate tools to predict these direct and indirect effects are therefore required to guide conservation strategies. However, most extinction</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risk studies only consider the direct effects of global change—such as predicting which species will breach their thermal limits under different warming scenarios—with predictions of trophic cascades and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 risks remaining mostly speculative. To predict the potential indirect effects of primary extinctions, data describing community interactions and network modelling can estimate how extinctions cascade through communities. While theoretical studies have demonstrated the usefulness of models in predicting how communities react to threats like climate change, few have applied such methods to real</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world communities. This gap partly reflects challenges in constructing trophic network models of real</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world food webs, highlighting the need to develop approaches for quantifying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 risk more accurately. We propose a framework for constructing ecological network models representing real</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world food webs in terrestrial ecosystems and subjecting these models to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 scenarios triggered by probable future environmental perturbations. Adopting our framework will improve estimates of how environmental perturbations affect whole ecological communities. Identifying species at risk of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 (or those that might trigger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extinctions) will also guide conservation interventions aiming to reduce the probability of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extinction cascades and additional species losses.","container-title":"Global Change Biology","DOI":"10.1111/gcb.16836","ISSN":"1354-1013, 1365-2486","issue":"18","journalAbbreviation":"Global Change Biology","language":"en","page":"5122-5138","source":"DOI.org (Crossref)","title":"Estimating co</w:instrText>
        </w:r>
        <w:r w:rsidR="00633A66">
          <w:rPr>
            <w:rFonts w:ascii="Times New Roman" w:eastAsia="Rubik" w:hAnsi="Times New Roman" w:cs="Times New Roman"/>
            <w:sz w:val="24"/>
            <w:szCs w:val="24"/>
            <w:highlight w:val="white"/>
          </w:rPr>
          <w:instrText>‐</w:instrText>
        </w:r>
        <w:r w:rsidR="00633A66">
          <w:rPr>
            <w:rFonts w:ascii="Rubik" w:eastAsia="Rubik" w:hAnsi="Rubik" w:cs="Rubik"/>
            <w:sz w:val="24"/>
            <w:szCs w:val="24"/>
            <w:highlight w:val="white"/>
          </w:rPr>
          <w:instrText xml:space="preserve">extinction threats in terrestrial ecosystems","volume":"29","author":[{"family":"Doherty","given":"Seamus"},{"family":"Saltré","given":"Frédérik"},{"family":"Llewelyn","given":"John"},{"family":"Strona","given":"Giovanni"},{"family":"Williams","given":"Stephen E."},{"family":"Bradshaw","given":"Corey J. A."}],"issued":{"date-parts":[["2023",9]]}}},{"id":325,"uris":["http://zotero.org/users/local/0pDY6SAD/items/7UHCHTKP"],"itemData":{"id":325,"type":"article-journal","abstract":"After nearly a century of recovery from overhunting, sea otter populations are in abrupt decline over large areas of western Alaska. Increased killer whale predation is the likely cause of these declines. Elevated sea urchin density and the consequent deforestation of kelp beds in the nearshore community demonstrate that the otter's keystone role has been reduced or eliminated. This chain of interactions was probably initiated by anthropogenic changes in the offshore oceanic ecosystem.","container-title":"Science","DOI":"10.1126/science.282.5388.473","ISSN":"0036-8075, 1095-9203","issue":"5388","journalAbbreviation":"Science","language":"en","page":"473-476","source":"DOI.org (Crossref)","title":"Killer Whale Predation on Sea Otters Linking Oceanic and Nearshore Ecosystems","volume":"282","author":[{"family":"Estes","given":"J. A."},{"family":"Tinker","given":"M. T."},{"family":"Williams","given":"T. M."},{"family":"Doak","given":"D. F."}],"issued":{"date-parts":[["1998",10,16]]}}},{"id":390,"uris":["http://zotero.org/users/local/0pDY6SAD/items/QNWXH77E"],"itemData":{"id":390,"type":"article-journal","abstract":"Although theory identifies coextinctions as a main driver of biodiversity loss, their role at the planetary scale has yet to be estimated. We subjected a global model of interconnected terrestrial vertebrate food webs to future (2020–2100) climate and land-use changes. We predict a 17.6% (± 0.16% SE) average reduction of local vertebrate diversity globally by 2100, with coextinctions increasing the effect of primary extinctions by 184.2% (± 10.9% SE) on average under an intermediate emissions scenario. Communities will lose up to a half of ecological interactions, thus reducing trophic complexity, network connectance, and community resilience. The model reveals that the extreme toll of global change for vertebrate diversity might be of secondary importance compared to the damages to ecological network structure.\n          , \n            Ecological dependencies amplify the effects of environmental degradation and promote vertebrate community collapse.","container-title":"Science Advances","DOI":"10.1126/sciadv.abn4345","ISSN":"2375-2548","issue":"50","journalAbbreviation":"Sci. Adv.","language":"en","page":"eabn4345","source":"DOI.org (Crossref)","title":"Coextinctions dominate future vertebrate losses from climate and land use change","volume":"8","author":[{"family":"Strona","given":"Giovanni"},{"family":"Bradshaw","given":"Corey J. A."}],"issued":{"date-parts":[["2022",12,16]]}}}],"schema":"https://github.com/citation-style-language/schema/raw/master/csl-citation.json"}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highlight w:val="white"/>
          </w:rPr>
          <w:t>Bastazini et al., 2022; Doherty et al., 2023; Estes et al., 1998; Strona and Bradshaw, 2022</w:t>
        </w:r>
        <w:r w:rsidR="00AB7E63">
          <w:rPr>
            <w:rFonts w:ascii="Rubik" w:eastAsia="Rubik" w:hAnsi="Rubik" w:cs="Rubik"/>
            <w:sz w:val="24"/>
            <w:szCs w:val="24"/>
            <w:highlight w:val="white"/>
          </w:rPr>
          <w:fldChar w:fldCharType="end"/>
        </w:r>
        <w:r w:rsidR="00AB7E63">
          <w:rPr>
            <w:rFonts w:ascii="Rubik" w:eastAsia="Rubik" w:hAnsi="Rubik" w:cs="Rubik"/>
            <w:sz w:val="24"/>
            <w:szCs w:val="24"/>
            <w:highlight w:val="white"/>
          </w:rPr>
          <w:t>)</w:t>
        </w:r>
        <w:r>
          <w:rPr>
            <w:rFonts w:ascii="Rubik" w:eastAsia="Rubik" w:hAnsi="Rubik" w:cs="Rubik"/>
            <w:sz w:val="24"/>
            <w:szCs w:val="24"/>
            <w:highlight w:val="white"/>
          </w:rPr>
          <w:t xml:space="preserve">. This occurs because species in natural communities are linked to one another based on different kinds of ecological interactions (e.g., predator-prey, cleaner-clients, host-parasites, plant-pollinators) forming multi-dimensional networks </w:t>
        </w:r>
        <w:r w:rsidR="00AB7E63">
          <w:rPr>
            <w:rFonts w:ascii="Rubik" w:eastAsia="Rubik" w:hAnsi="Rubik" w:cs="Rubik"/>
            <w:sz w:val="24"/>
            <w:szCs w:val="24"/>
            <w:highlight w:val="white"/>
          </w:rPr>
          <w:fldChar w:fldCharType="begin"/>
        </w:r>
        <w:r w:rsidR="00AB7E63">
          <w:rPr>
            <w:rFonts w:ascii="Rubik" w:eastAsia="Rubik" w:hAnsi="Rubik" w:cs="Rubik"/>
            <w:sz w:val="24"/>
            <w:szCs w:val="24"/>
            <w:highlight w:val="white"/>
          </w:rPr>
          <w:instrText xml:space="preserve"> ADDIN ZOTERO_ITEM CSL_CITATION {"citationID":"RRUWgLjw","properties":{"formattedCitation":"(Estes et al., 2011)","plainCitation":"(Estes et al., 2011)","noteIndex":0},"citationItems":[{"id":326,"uris":["http://zotero.org/users/local/0pDY6SAD/items/FMNUKEWV"],"itemData":{"id":326,"type":"article-journal","abstract":"Until recently, large apex consumers were ubiquitous across the globe and had been for millions of years. The loss of these animals may be humankind’s most pervasive influence on nature. Although such losses are widely viewed as an ethical and aesthetic problem, recent research reveals extensive cascading effects of their disappearance in marine, terrestrial, and freshwater ecosystems worldwide. This empirical work supports long-standing theory about the role of top-down forcing in ecosystems but also highlights the unanticipated impacts of trophic cascades on processes as diverse as the dynamics of disease, wildfire, carbon sequestration, invasive species, and biogeochemical cycles. These findings emphasize the urgent need for interdisciplinary research to forecast the effects of trophic downgrading on process, function, and resilience in global ecosystems.","container-title":"Science","DOI":"10.1126/science.1205106","ISSN":"0036-8075, 1095-9203","issue":"6040","journalAbbreviation":"Science","language":"en","page":"301-306","source":"DOI.org (Crossref)","title":"Trophic Downgrading of Planet Earth","volume":"333","author":[{"family":"Estes","given":"James A."},{"family":"Terborgh","given":"John"},{"family":"Brashares","given":"Justin S."},{"family":"Power","given":"Mary E."},{"family":"Berger","given":"Joel"},{"family":"Bond","given":"William J."},{"family":"Carpenter","given":"Stephen R."},{"family":"Essington","given":"Timothy E."},{"family":"Holt","given":"Robert D."},{"family":"Jackson","given":"Jeremy B. C."},{"family":"Marquis","given":"Robert J."},{"family":"Oksanen","given":"Lauri"},{"family":"Oksanen","given":"Tarja"},{"family":"Paine","given":"Robert T."},{"family":"Pikitch","given":"Ellen K."},{"family":"Ripple","given":"William J."},{"family":"Sandin","given":"Stuart A."},{"family":"Scheffer","given":"Marten"},{"family":"Schoener","given":"Thomas W."},{"family":"Shurin","given":"Jonathan B."},{"family":"Sinclair","given":"Anthony R. E."},{"family":"Soulé","given":"Michael E."},{"family":"Virtanen","given":"Risto"},{"family":"Wardle","given":"David A."}],"issued":{"date-parts":[["2011",7,15]]}}}],"schema":"https://github.com/citation-style-language/schema/raw/master/csl-citation.json"}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highlight w:val="white"/>
          </w:rPr>
          <w:t>(Estes et al., 2011)</w:t>
        </w:r>
        <w:r w:rsidR="00AB7E63">
          <w:rPr>
            <w:rFonts w:ascii="Rubik" w:eastAsia="Rubik" w:hAnsi="Rubik" w:cs="Rubik"/>
            <w:sz w:val="24"/>
            <w:szCs w:val="24"/>
            <w:highlight w:val="white"/>
          </w:rPr>
          <w:fldChar w:fldCharType="end"/>
        </w:r>
        <w:r>
          <w:rPr>
            <w:rFonts w:ascii="Rubik" w:eastAsia="Rubik" w:hAnsi="Rubik" w:cs="Rubik"/>
            <w:sz w:val="24"/>
            <w:szCs w:val="24"/>
            <w:highlight w:val="white"/>
          </w:rPr>
          <w:t xml:space="preserve">. Thus, </w:t>
        </w:r>
        <w:r>
          <w:rPr>
            <w:rFonts w:ascii="Rubik" w:eastAsia="Rubik" w:hAnsi="Rubik" w:cs="Rubik"/>
            <w:sz w:val="24"/>
            <w:szCs w:val="24"/>
          </w:rPr>
          <w:t xml:space="preserve">coextinctions will likely be common in future ecosystems if we keep the pace of ecosystem exploitation and the broad scale of impacts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{"citationID":"iKGucfNo","properties":{"formattedCitation":"(Strona and Bradshaw, 2022)","plainCitation":"(Strona and Bradshaw, 2022)","noteIndex":0},"citationItems":[{"id":390,"uris":["http://zotero.org/users/local/0pDY6SAD/items/QNWXH77E"],"itemData":{"id":390,"type":"article-journal","abstract":"Although theory identifies coextinctions as a main driver of biodiversity loss, their role at the planetary scale has yet to be estimated. We subjected a global model of interconnected terrestrial vertebrate food webs to future (2020–2100) climate and land-use changes. We predict a 17.6% (± 0.16% SE) average reduction of local vertebrate diversity globally by 2100, with coextinctions increasing the effect of primary extinctions by 184.2% (± 10.9% SE) on average under an intermediate emissions scenario. Communities will lose up to a half of ecological interactions, thus reducing trophic complexity, network connectance, and community resilience. The model reveals that the extreme toll of global change for vertebrate diversity might be of secondary importance compared to the damages to ecological network structure.\n          , \n            Ecological dependencies amplify the effects of environmental degradation and promote vertebrate community collapse.","container-title":"Science Advances","DOI":"10.1126/sciadv.abn4345","ISSN":"2375-2548","issue":"50","journalAbbreviation":"Sci. Adv.","language":"en","page":"eabn4345","source":"DOI.org (Crossref)","title":"Coextinctions dominate future vertebrate losses from climate and land use change","volume":"8","author":[{"family":"Strona","given":"Giovanni"},{"family":"Bradshaw","given":"Corey J. A."}],"issued":{"date-parts":[["2022",12,16]]}}}],"schema":"https://github.com/citation-style-language/schema/raw/master/csl-citation.json"}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 xml:space="preserve">(Strona and Bradshaw, </w:t>
        </w:r>
        <w:r w:rsidR="00AB7E63" w:rsidRPr="00AB7E63">
          <w:rPr>
            <w:rFonts w:ascii="Rubik" w:hAnsi="Rubik" w:cs="Rubik"/>
            <w:sz w:val="24"/>
          </w:rPr>
          <w:lastRenderedPageBreak/>
          <w:t>2022)</w:t>
        </w:r>
        <w:r w:rsidR="00AB7E63">
          <w:rPr>
            <w:rFonts w:ascii="Rubik" w:eastAsia="Rubik" w:hAnsi="Rubik" w:cs="Rubik"/>
            <w:sz w:val="24"/>
            <w:szCs w:val="24"/>
          </w:rPr>
          <w:fldChar w:fldCharType="end"/>
        </w:r>
        <w:r>
          <w:rPr>
            <w:rFonts w:ascii="Rubik" w:eastAsia="Rubik" w:hAnsi="Rubik" w:cs="Rubik"/>
            <w:sz w:val="24"/>
            <w:szCs w:val="24"/>
          </w:rPr>
          <w:t>. The extinction of large terrestrial mammals during the Pleistocene, for instance, resulted in the loss of fundamental ecological interactions, triggering a reorganization of ecological networks and the restructuring of terrestrial ecosystems</w:t>
        </w:r>
        <w:r w:rsidR="00AB7E63">
          <w:rPr>
            <w:rFonts w:ascii="Rubik" w:eastAsia="Rubik" w:hAnsi="Rubik" w:cs="Rubik"/>
            <w:sz w:val="24"/>
            <w:szCs w:val="24"/>
          </w:rPr>
          <w:t xml:space="preserv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{"citationID":"zRmxQ12K","properties":{"formattedCitation":"(Pires, 2024)","plainCitation":"(Pires, 2024)","noteIndex":0},"citationItems":[{"id":374,"uris":["http://zotero.org/users/local/0pDY6SAD/items/PJIYIGAK"],"itemData":{"id":374,"type":"article-journal","abstract":"Most terrestrial large mammals went extinct on different continents at the end of the Pleistocene, between 50,000 and 10,000 years ago. Besides the loss in species diversity and the truncation of body mass distributions, those extinctions were even more impactful to interaction diversity. Along with each extinction, dozens of ecological interactions were lost, reorganizing species interaction networks, which attained species-poor configurations with low functional redundancy. Extinctions of most large herbivores impacted energy flow and the rates of nutrient cycling, reconfiguring ecosystem-level networks. Because large mammals have high mobility, their loss also shortened seed-dispersal distance and reduced nutrient diffusivity, disrupting spatial networks. This review examines the recent advances in understanding how different types of ecological networks have been restructured by megafaunal extinctions and how this reorganization affected ecosystem functions.\n</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Megafaunal extinctions resulted in the loss of multiple ecological interactions in terrestrial systems.</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Interaction loss reshaped different types of ecological networks including food webs and spatial networks.</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 xml:space="preserve">The reorganization of ecological networks changed how terrestrial ecosystems are structured and function.","container-title":"Annual Review of Earth and Planetary Sciences","DOI":"10.1146/annurev-earth-040722-104845","ISSN":"0084-6597, 1545-4495","issue":"1","language":"en","page":"133-158","source":"DOI.org (Crossref)","title":"The Restructuring of Ecological Networks by the Pleistocene Extinction","volume":"52","author":[{"family":"Pires","given":"Mathias Mistretta"}],"issued":{"date-parts":[["2024",7,23]]}}}],"schema":"https://github.com/citation-style-language/schema/raw/master/csl-citation.json"}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(Pires, 2024)</w:t>
        </w:r>
        <w:r w:rsidR="00AB7E63">
          <w:rPr>
            <w:rFonts w:ascii="Rubik" w:eastAsia="Rubik" w:hAnsi="Rubik" w:cs="Rubik"/>
            <w:sz w:val="24"/>
            <w:szCs w:val="24"/>
          </w:rPr>
          <w:fldChar w:fldCharType="end"/>
        </w:r>
        <w:r>
          <w:rPr>
            <w:rFonts w:ascii="Rubik" w:eastAsia="Rubik" w:hAnsi="Rubik" w:cs="Rubik"/>
            <w:sz w:val="24"/>
            <w:szCs w:val="24"/>
          </w:rPr>
          <w:t xml:space="preserve">. This process had far-reaching effects on ecosystem-scale processes such as energy flow and nutrient cycling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{"citationID":"Y1bhlIhk","properties":{"formattedCitation":"(Pires, 2024)","plainCitation":"(Pires, 2024)","noteIndex":0},"citationItems":[{"id":374,"uris":["http://zotero.org/users/local/0pDY6SAD/items/PJIYIGAK"],"itemData":{"id":374,"type":"article-journal","abstract":"Most terrestrial large mammals went extinct on different continents at the end of the Pleistocene, between 50,000 and 10,000 years ago. Besides the loss in species diversity and the truncation of body mass distributions, those extinctions were even more impactful to interaction diversity. Along with each extinction, dozens of ecological interactions were lost, reorganizing species interaction networks, which attained species-poor configurations with low functional redundancy. Extinctions of most large herbivores impacted energy flow and the rates of nutrient cycling, reconfiguring ecosystem-level networks. Because large mammals have high mobility, their loss also shortened seed-dispersal distance and reduced nutrient diffusivity, disrupting spatial networks. This review examines the recent advances in understanding how different types of ecological networks have been restructured by megafaunal extinctions and how this reorganization affected ecosystem functions.\n</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Megafaunal extinctions resulted in the loss of multiple ecological interactions in terrestrial systems.</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Interaction loss reshaped different types of ecological networks including food webs and spatial networks.</w:instrText>
        </w:r>
        <w:r w:rsidR="00AB7E63">
          <w:rPr>
            <w:rFonts w:ascii="Segoe UI Emoji" w:eastAsia="Rubik" w:hAnsi="Segoe UI Emoji" w:cs="Segoe UI Emoji"/>
            <w:sz w:val="24"/>
            <w:szCs w:val="24"/>
          </w:rPr>
          <w:instrText>▪</w:instrText>
        </w:r>
        <w:r w:rsidR="00AB7E63">
          <w:rPr>
            <w:rFonts w:ascii="Rubik" w:eastAsia="Rubik" w:hAnsi="Rubik" w:cs="Rubik"/>
            <w:sz w:val="24"/>
            <w:szCs w:val="24"/>
          </w:rPr>
          <w:instrText xml:space="preserve">The reorganization of ecological networks changed how terrestrial ecosystems are structured and function.","container-title":"Annual Review of Earth and Planetary Sciences","DOI":"10.1146/annurev-earth-040722-104845","ISSN":"0084-6597, 1545-4495","issue":"1","language":"en","page":"133-158","source":"DOI.org (Crossref)","title":"The Restructuring of Ecological Networks by the Pleistocene Extinction","volume":"52","author":[{"family":"Pires","given":"Mathias Mistretta"}],"issued":{"date-parts":[["2024",7,23]]}}}],"schema":"https://github.com/citation-style-language/schema/raw/master/csl-citation.json"}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(Pires, 2024)</w:t>
        </w:r>
        <w:r w:rsidR="00AB7E63">
          <w:rPr>
            <w:rFonts w:ascii="Rubik" w:eastAsia="Rubik" w:hAnsi="Rubik" w:cs="Rubik"/>
            <w:sz w:val="24"/>
            <w:szCs w:val="24"/>
          </w:rPr>
          <w:fldChar w:fldCharType="end"/>
        </w:r>
        <w:r>
          <w:rPr>
            <w:rFonts w:ascii="Rubik" w:eastAsia="Rubik" w:hAnsi="Rubik" w:cs="Rubik"/>
            <w:sz w:val="24"/>
            <w:szCs w:val="24"/>
          </w:rPr>
          <w:t xml:space="preserve">. In marine ecosystems, there are notable examples of cascading extinctions following the loss of apex predators on trophic networks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{"citationID":"FzJhbXOI","properties":{"formattedCitation":"(Estes et al., 2011)","plainCitation":"(Estes et al., 2011)","noteIndex":0},"citationItems":[{"id":326,"uris":["http://zotero.org/users/local/0pDY6SAD/items/FMNUKEWV"],"itemData":{"id":326,"type":"article-journal","abstract":"Until recently, large apex consumers were ubiquitous across the globe and had been for millions of years. The loss of these animals may be humankind’s most pervasive influence on nature. Although such losses are widely viewed as an ethical and aesthetic problem, recent research reveals extensive cascading effects of their disappearance in marine, terrestrial, and freshwater ecosystems worldwide. This empirical work supports long-standing theory about the role of top-down forcing in ecosystems but also highlights the unanticipated impacts of trophic cascades on processes as diverse as the dynamics of disease, wildfire, carbon sequestration, invasive species, and biogeochemical cycles. These findings emphasize the urgent need for interdisciplinary research to forecast the effects of trophic downgrading on process, function, and resilience in global ecosystems.","container-title":"Science","DOI":"10.1126/science.1205106","ISSN":"0036-8075, 1095-9203","issue":"6040","journalAbbreviation":"Science","language":"en","page":"301-306","source":"DOI.org (Crossref)","title":"Trophic Downgrading of Planet Earth","volume":"333","author":[{"family":"Estes","given":"James A."},{"family":"Terborgh","given":"John"},{"family":"Brashares","given":"Justin S."},{"family":"Power","given":"Mary E."},{"family":"Berger","given":"Joel"},{"family":"Bond","given":"William J."},{"family":"Carpenter","given":"Stephen R."},{"family":"Essington","given":"Timothy E."},{"family":"Holt","given":"Robert D."},{"family":"Jackson","given":"Jeremy B. C."},{"family":"Marquis","given":"Robert J."},{"family":"Oksanen","given":"Lauri"},{"family":"Oksanen","given":"Tarja"},{"family":"Paine","given":"Robert T."},{"family":"Pikitch","given":"Ellen K."},{"family":"Ripple","given":"William J."},{"family":"Sandin","given":"Stuart A."},{"family":"Scheffer","given":"Marten"},{"family":"Schoener","given":"Thomas W."},{"family":"Shurin","given":"Jonathan B."},{"family":"Sinclair","given":"Anthony R. E."},{"family":"Soulé","given":"Michael E."},{"family":"Virtanen","given":"Risto"},{"family":"Wardle","given":"David A."}],"issued":{"date-parts":[["2011",7,15]]}}}],"schema":"https://github.com/citation-style-language/schema/raw/master/csl-citation.json"}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(Estes et al., 2011)</w:t>
        </w:r>
        <w:r w:rsidR="00AB7E63">
          <w:rPr>
            <w:rFonts w:ascii="Rubik" w:eastAsia="Rubik" w:hAnsi="Rubik" w:cs="Rubik"/>
            <w:sz w:val="24"/>
            <w:szCs w:val="24"/>
          </w:rPr>
          <w:fldChar w:fldCharType="end"/>
        </w:r>
        <w:r>
          <w:rPr>
            <w:rFonts w:ascii="Rubik" w:eastAsia="Rubik" w:hAnsi="Rubik" w:cs="Rubik"/>
            <w:sz w:val="24"/>
            <w:szCs w:val="24"/>
          </w:rPr>
          <w:t>. Despite being under high human-induced threats</w:t>
        </w:r>
        <w:r w:rsidR="00AB7E63">
          <w:rPr>
            <w:rFonts w:ascii="Rubik" w:eastAsia="Rubik" w:hAnsi="Rubik" w:cs="Rubik"/>
            <w:sz w:val="24"/>
            <w:szCs w:val="24"/>
          </w:rPr>
          <w:t xml:space="preserv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{"citationID":"HI0juLuF","properties":{"formattedCitation":"(Blowes et al., 2019)","plainCitation":"(Blowes et al., 2019)","noteIndex":0},"citationItems":[{"id":299,"uris":["http://zotero.org/users/local/0pDY6SAD/items/DJ29JIQJ"],"itemData":{"id":299,"type":"article-journal","abstract":"Spatial structure of species change\n            \n              Biodiversity is undergoing rapid change driven by climate change and other human influences. Blowes\n              et al.\n              analyze the global patterns in temporal change in biodiversity using a large quantity of time-series data from different regions (see the Perspective by Eriksson and Hillebrand). Their findings reveal clear spatial patterns in richness and composition change, where marine taxa exhibit the highest rates of change. The marine tropics, in particular, emerge as hotspots of species richness losses. Given that human activities are affecting biodiversity in magnitudes and directions that differ across the planet, these findings will provide a much needed biogeographic understanding of biodiversity change that can help inform conservation prioritization.\n            \n            \n              Science\n              , this issue p.\n              339\n              ; see also p.\n              308\n            \n          , \n            Biodiversity change in the marine realm outpaces that in terrestrial systems, and loss is most prevalent in the tropics.\n          , \n            Human activities are fundamentally altering biodiversity. Projections of declines at the global scale are contrasted by highly variable trends at local scales, suggesting that biodiversity change may be spatially structured. Here, we examined spatial variation in species richness and composition change using more than 50,000 biodiversity time series from 239 studies and found clear geographic variation in biodiversity change. Rapid compositional change is prevalent, with marine biomes exceeding and terrestrial biomes trailing the overall trend. Assemblage richness is not changing on average, although locations exhibiting increasing and decreasing trends of up to about 20% per year were found in some marine studies. At local scales, widespread compositional reorganization is most often decoupled from richness change, and biodiversity change is strongest and most variable in the oceans.","container-title":"Science","DOI":"10.1126/science.aaw1620","ISSN":"0036-8075, 1095-9203","issue":"6463","journalAbbreviation":"Science","language":"en","page":"339-345","source":"DOI.org (Crossref)","title":"The geography of biodiversity change in marine and terrestrial assemblages","volume":"366","author":[{"family":"Blowes","given":"Shane A."},{"family":"Supp","given":"Sarah R."},{"family":"Antão","given":"Laura H."},{"family":"Bates","given":"Amanda"},{"family":"Bruelheide","given":"Helge"},{"family":"Chase","given":"Jonathan M."},{"family":"Moyes","given":"Faye"},{"family":"Magurran","given":"Anne"},{"family":"McGill","given":"Brian"},{"family":"Myers-Smith","given":"Isla H."},{"family":"Winter","given":"Marten"},{"family":"Bjorkman","given":"Anne D."},{"family":"Bowler","given":"Diana E."},{"family":"Byrnes","given":"Jarrett E. K."},{"family":"Gonzalez","given":"Andrew"},{"family":"Hines","given":"Jes"},{"family":"Isbell","given":"Forest"},{"family":"Jones","given":"Holly P."},{"family":"Navarro","given":"Laetitia M."},{"family":"Thompson","given":"Patrick L."},{"family":"Vellend","given":"Mark"},{"family":"Waldock","given":"Conor"},{"family":"Dornelas","given":"Maria"}],"issued":{"date-parts":[["2019",10,18]]}}}],"schema":"https://github.com/citation-style-language/schema/raw/master/csl-citation.json"}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(Blowes et al., 2019)</w:t>
        </w:r>
        <w:r w:rsidR="00AB7E63">
          <w:rPr>
            <w:rFonts w:ascii="Rubik" w:eastAsia="Rubik" w:hAnsi="Rubik" w:cs="Rubik"/>
            <w:sz w:val="24"/>
            <w:szCs w:val="24"/>
          </w:rPr>
          <w:fldChar w:fldCharType="end"/>
        </w:r>
        <w:r>
          <w:rPr>
            <w:rFonts w:ascii="Rubik" w:eastAsia="Rubik" w:hAnsi="Rubik" w:cs="Rubik"/>
            <w:sz w:val="24"/>
            <w:szCs w:val="24"/>
          </w:rPr>
          <w:t>, knowledge on coextinctions in coral and rocky reef ecosystems is still incipient. Reefs hold intricate networks of interactions among species and between species and their habitat</w:t>
        </w:r>
        <w:r w:rsidR="00AB7E63">
          <w:rPr>
            <w:rFonts w:ascii="Rubik" w:eastAsia="Rubik" w:hAnsi="Rubik" w:cs="Rubik"/>
            <w:sz w:val="24"/>
            <w:szCs w:val="24"/>
          </w:rPr>
          <w:t xml:space="preserv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{"citationID":"MvryoqHB","properties":{"formattedCitation":"(Cantor et al., 2018; Capitani et al., 2022; Strona et al., 2021; Wilson et al., 2006)","plainCitation":"(Cantor et al., 2018; Capitani et al., 2022; Strona et al., 2021; Wilson et al., 2006)","noteIndex":0},"citationItems":[{"id":307,"uris":["http://zotero.org/users/local/0pDY6SAD/items/NJTANENS"],"itemData":{"id":307,"type":"chapter","container-title":"Ecological Networks in the Tropics","event-place":"Cham","ISBN":"978-3-319-68227-3","language":"en","note":"DOI: 10.1007/978-3-319-68228-0_10","page":"141-154","publisher":"Springer International Publishing","publisher-place":"Cham","source":"DOI.org (Crossref)","title":"Interaction Networks in Tropical Reefs","URL":"http://link.springer.com/10.1007/978-3-319-68228-0_10","editor":[{"family":"Dáttilo","given":"Wesley"},{"family":"Rico-Gray","given":"Victor"}],"author":[{"family":"Cantor","given":"Mauricio"},{"family":"Longo","given":"Guilherme O."},{"family":"Fontoura","given":"Luisa"},{"family":"Quimbayo","given":"Juan P."},{"family":"Floeter","given":"Sergio R."},{"family":"Bender","given":"Mariana G."}],"accessed":{"date-parts":[["2024",8,9]]},"issued":{"date-parts":[["2018"]]}}},{"id":308,"uris":["http://zotero.org/users/local/0pDY6SAD/items/9RIMANBP"],"itemData":{"id":308,"type":"article-journal","container-title":"Ecosystems","DOI":"10.1007/s10021-021-00691-z","ISSN":"1432-9840, 1435-0629","issue":"4","journalAbbreviation":"Ecosystems","language":"en","page":"843-857","source":"DOI.org (Crossref)","title":"Ocean Warming Will Reduce Standing Biomass in a Tropical Western Atlantic Reef Ecosystem","volume":"25","author":[{"family":"Capitani","given":"Leonardo"},{"family":"De Araujo","given":"Júlio Neves"},{"family":"Vieira","given":"Edson A."},{"family":"Angelini","given":"Ronaldo"},{"family":"Longo","given":"Guilherme O."}],"issued":{"date-parts":[["2022",6]]}}},{"id":223,"uris":["http://zotero.org/users/local/0pDY6SAD/items/UNMRY8E4"],"itemData":{"id":223,"type":"article-journal","abstract":"Reef fishes are a treasured part of marine biodiversity, and also provide needed protein for many millions of people. Although most reef fishes might survive projected increases in ocean temperatures, corals are less tolerant. A few fish species strictly depend on corals for food and shelter, suggesting that coral extinctions could lead to some secondary fish extinctions. However, secondary extinctions could extend far beyond those few coral-dependent species. Furthermore, it is yet unknown how such fish declines might vary around the world. Current coral mass mortalities led us to ask how fish communities would respond to coral loss within and across oceans. We mapped 6964 coral-reef-fish species and 119 coral genera, and then regressed reef-fish species richness against coral generic richness at the 1° scale (after controlling for biogeographic factors that drive species diversification). Consistent with small-scale studies, statistical extrapolations suggested that local fish richness across the globe would be around half its current value in a hypothetical world without coral, leading to more areas with low or intermediate fish species richness and fewer fish diversity hotspots.","container-title":"Proceedings of the Royal Society B: Biological Sciences","DOI":"10.1098/rspb.2021.0274","ISSN":"0962-8452, 1471-2954","issue":"1953","journalAbbreviation":"Proc. R. Soc. B.","language":"en","page":"20210274","source":"DOI.org (Crossref)","title":"Global tropical reef fish richness could decline by around half if corals are lost","volume":"288","author":[{"family":"Strona","given":"Giovanni"},{"family":"Lafferty","given":"Kevin D."},{"family":"Fattorini","given":"Simone"},{"family":"Beck","given":"Pieter S. A."},{"family":"Guilhaumon","given":"François"},{"family":"Arrigoni","given":"Roberto"},{"family":"Montano","given":"Simone"},{"family":"Seveso","given":"Davide"},{"family":"Galli","given":"Paolo"},{"family":"Planes","given":"Serge"},{"family":"Parravicini","given":"Valeriano"}],"issued":{"date-parts":[["2021",6,30]]}}},{"id":403,"uris":["http://zotero.org/users/local/0pDY6SAD/items/Y2CZPQL3"],"itemData":{"id":403,"type":"article-journal","abstract":"Abstract\n            \n              Increased frequency of disturbances and anthropogenic activities are predicted to have a devastating impact on coral reefs that will ultimately change the composition of reef associated fish communities. We reviewed and analysed studies that document the effects of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on coral reef fishes. Meta</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analysis of 17 independent studies revealed that 62% of fish species declined in abundance within 3 years of disturbances that resulted in &gt;10%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Coral loss &gt;20%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of\n              Acanthaster planci\n              ). This is most evident among small bodied species and suggests the long</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term consequences of coral loss through coral bleaching and crown</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of</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thorn starfish outbreaks may be much more substantial than the short</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term effects currently documented.","container-title":"Global Change Biology","DOI":"10.1111/j.1365-2486.2006.01252.x","ISSN":"1354-1013, 1365-2486","issue":"11","journalAbbreviation":"Global Change Biology","language":"en","license":"http://onlinelibrary.wiley.com/termsAndConditions#vor","page":"2220-2234","source":"DOI.org (Crossref)","title":"Multiple disturbances and the global degradation of coral reefs: are reef fishes at risk or resilient?","title-short":"Multiple disturbances and the global degradation of coral reefs","volume":"12","author":[{"family":"Wilson","given":"Shaun K."},{"family":"Graham","given":"Nicholas A. J."},{"family":"Pratchett","given":"Morgan S."},{"family":"Jones","given":"Geoffrey P."},{"family":"Polunin","given":"Nicholas V. C."}],"issued":{"date-parts":[["2006",11]]}}}],"schema":"https://github.com/citation-style-language/schema/raw/master/csl-citation.json"}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(Cantor et al., 2018; Capitani et al., 2022; Strona et al., 2021; Wilson et al., 2006)</w:t>
        </w:r>
        <w:r w:rsidR="00AB7E63">
          <w:rPr>
            <w:rFonts w:ascii="Rubik" w:eastAsia="Rubik" w:hAnsi="Rubik" w:cs="Rubik"/>
            <w:sz w:val="24"/>
            <w:szCs w:val="24"/>
          </w:rPr>
          <w:fldChar w:fldCharType="end"/>
        </w:r>
        <w:r>
          <w:rPr>
            <w:rFonts w:ascii="Rubik" w:eastAsia="Rubik" w:hAnsi="Rubik" w:cs="Rubik"/>
            <w:sz w:val="24"/>
            <w:szCs w:val="24"/>
          </w:rPr>
          <w:t xml:space="preserve">, yielding one of the most diverse and productive ecosystems on the planet </w:t>
        </w:r>
        <w:r w:rsidR="00AB7E63">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{"citationID":"BFJncrw7","properties":{"formattedCitation":"(Sheppard et al., 2018)","plainCitation":"(Sheppard et al., 2018)","noteIndex":0},"citationItems":[{"id":384,"uris":["http://zotero.org/users/local/0pDY6SAD/items/FN4TTXE7"],"itemData":{"id":384,"type":"book","abstract":"A concise but comprehensive introduction to the biology of coral reefs, providing an overview of the ecology of coral reefs and their functioning, and the biology of their major species groups. The responses to modern environmental pressures, climate change, and use of their resources is also described","call-number":"578.778 9","collection-title":"Biology of habitats series","edition":"2nd ed","event-place":"Oxford","ISBN":"978-0-19-878734-1","language":"eng","publisher":"Oxford university press","publisher-place":"Oxford","source":"BnF ISBN","title":"The biology of coral reefs","author":[{"family":"Sheppard","given":"C.R.C"},{"family":"Davy","given":"S.K."},{"family":"Pilling","given":"G.M."},{"family":"Graham","given":"N."}],"issued":{"date-parts":[["2018"]]}}}],"schema":"https://github.com/citation-style-language/schema/raw/master/csl-citation.json"} </w:instrText>
        </w:r>
        <w:r w:rsidR="00AB7E63">
          <w:rPr>
            <w:rFonts w:ascii="Rubik" w:eastAsia="Rubik" w:hAnsi="Rubik" w:cs="Rubik"/>
            <w:sz w:val="24"/>
            <w:szCs w:val="24"/>
          </w:rPr>
          <w:fldChar w:fldCharType="separate"/>
        </w:r>
        <w:r w:rsidR="00C848A6" w:rsidRPr="00C848A6">
          <w:rPr>
            <w:rFonts w:ascii="Rubik" w:hAnsi="Rubik" w:cs="Rubik"/>
            <w:sz w:val="24"/>
          </w:rPr>
          <w:t>(Sheppard et al., 2018)</w:t>
        </w:r>
        <w:r w:rsidR="00AB7E63">
          <w:rPr>
            <w:rFonts w:ascii="Rubik" w:eastAsia="Rubik" w:hAnsi="Rubik" w:cs="Rubik"/>
            <w:sz w:val="24"/>
            <w:szCs w:val="24"/>
          </w:rPr>
          <w:fldChar w:fldCharType="end"/>
        </w:r>
        <w:r>
          <w:rPr>
            <w:rFonts w:ascii="Rubik" w:eastAsia="Rubik" w:hAnsi="Rubik" w:cs="Rubik"/>
            <w:sz w:val="24"/>
            <w:szCs w:val="24"/>
          </w:rPr>
          <w:t xml:space="preserve">. Thus, determining how reef communities will respond to the current environmental crisis is crucial to accurately forecast reef functioning and resilience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{"citationID":"xh7R49HH","properties":{"formattedCitation":"(Hughes et al., 2018)","plainCitation":"(Hughes et al., 2018)","noteIndex":0},"citationItems":[{"id":338,"uris":["http://zotero.org/users/local/0pDY6SAD/items/3Y5IFGTH"],"itemData":{"id":338,"type":"article-journal","container-title":"Nature","DOI":"10.1038/s41586-018-0041-2","ISSN":"0028-0836, 1476-4687","issue":"7702","journalAbbreviation":"Nature","language":"en","page":"492-496","source":"DOI.org (Crossref)","title":"Global warming transforms coral reef assemblages","volume":"556","author":[{"family":"Hughes","given":"Terry P."},{"family":"Kerry","given":"James T."},{"family":"Baird","given":"Andrew H."},{"family":"Connolly","given":"Sean R."},{"family":"Dietzel","given":"Andreas"},{"family":"Eakin","given":"C. Mark"},{"family":"Heron","given":"Scott F."},{"family":"Hoey","given":"Andrew S."},{"family":"Hoogenboom","given":"Mia O."},{"family":"Liu","given":"Gang"},{"family":"McWilliam","given":"Michael J."},{"family":"Pears","given":"Rachel J."},{"family":"Pratchett","given":"Morgan S."},{"family":"Skirving","given":"William J."},{"family":"Stella","given":"Jessica S."},{"family":"Torda","given":"Gergely"}],"issued":{"date-parts":[["2018",4]]}}}],"schema":"https://github.com/citation-style-language/schema/raw/master/csl-citation.json"}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(Hughes et al., 2018)</w:t>
        </w:r>
        <w:r w:rsidR="00AB7E63">
          <w:rPr>
            <w:rFonts w:ascii="Rubik" w:eastAsia="Rubik" w:hAnsi="Rubik" w:cs="Rubik"/>
            <w:sz w:val="24"/>
            <w:szCs w:val="24"/>
          </w:rPr>
          <w:fldChar w:fldCharType="end"/>
        </w:r>
        <w:r>
          <w:rPr>
            <w:rFonts w:ascii="Rubik" w:eastAsia="Rubik" w:hAnsi="Rubik" w:cs="Rubik"/>
            <w:sz w:val="24"/>
            <w:szCs w:val="24"/>
          </w:rPr>
          <w:t>.</w:t>
        </w:r>
      </w:ins>
    </w:p>
    <w:p w14:paraId="0000002B" w14:textId="7FA9CB81" w:rsidR="00AD720D" w:rsidRDefault="004B2E2A">
      <w:pPr>
        <w:spacing w:line="480" w:lineRule="auto"/>
        <w:ind w:firstLine="720"/>
        <w:rPr>
          <w:ins w:id="168" w:author="André Luís Luza" w:date="2024-08-13T21:42:00Z"/>
          <w:rFonts w:ascii="Rubik" w:eastAsia="Rubik" w:hAnsi="Rubik" w:cs="Rubik"/>
          <w:sz w:val="24"/>
          <w:szCs w:val="24"/>
        </w:rPr>
      </w:pPr>
      <w:bookmarkStart w:id="169" w:name="_Hlk174394204"/>
      <w:ins w:id="170" w:author="André Luís Luza" w:date="2024-08-13T21:42:00Z">
        <w:r>
          <w:rPr>
            <w:rFonts w:ascii="Rubik" w:eastAsia="Rubik" w:hAnsi="Rubik" w:cs="Rubik"/>
            <w:sz w:val="24"/>
            <w:szCs w:val="24"/>
          </w:rPr>
          <w:t xml:space="preserve">Reef fish are connected to their habitat to different degrees, which can include the use of reef corals and macroalgae for sheltering, breeding, and foraging </w:t>
        </w:r>
        <w:r w:rsidR="00C848A6">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{"citationID":"A6h4XhPY","properties":{"formattedCitation":"(Sheppard et al., 2018)","plainCitation":"(Sheppard et al., 2018)","noteIndex":0},"citationItems":[{"id":384,"uris":["http://zotero.org/users/local/0pDY6SAD/items/FN4TTXE7"],"itemData":{"id":384,"type":"book","abstract":"A concise but comprehensive introduction to the biology of coral reefs, providing an overview of the ecology of coral reefs and their functioning, and the biology of their major species groups. The responses to modern environmental pressures, climate change, and use of their resources is also described","call-number":"578.778 9","collection-title":"Biology of habitats series","edition":"2nd ed","event-place":"Oxford","ISBN":"978-0-19-878734-1","language":"eng","publisher":"Oxford university press","publisher-place":"Oxford","source":"BnF ISBN","title":"The biology of coral reefs","author":[{"family":"Sheppard","given":"C.R.C"},{"family":"Davy","given":"S.K."},{"family":"Pilling","given":"G.M."},{"family":"Graham","given":"N."}],"issued":{"date-parts":[["2018"]]}}}],"schema":"https://github.com/citation-style-language/schema/raw/master/csl-citation.json"} </w:instrText>
        </w:r>
        <w:r w:rsidR="00C848A6">
          <w:rPr>
            <w:rFonts w:ascii="Rubik" w:eastAsia="Rubik" w:hAnsi="Rubik" w:cs="Rubik"/>
            <w:sz w:val="24"/>
            <w:szCs w:val="24"/>
          </w:rPr>
          <w:fldChar w:fldCharType="separate"/>
        </w:r>
        <w:r w:rsidR="00C848A6" w:rsidRPr="00C848A6">
          <w:rPr>
            <w:rFonts w:ascii="Rubik" w:hAnsi="Rubik" w:cs="Rubik"/>
            <w:sz w:val="24"/>
          </w:rPr>
          <w:t>(Sheppard et al., 2018)</w:t>
        </w:r>
        <w:r w:rsidR="00C848A6">
          <w:rPr>
            <w:rFonts w:ascii="Rubik" w:eastAsia="Rubik" w:hAnsi="Rubik" w:cs="Rubik"/>
            <w:sz w:val="24"/>
            <w:szCs w:val="24"/>
          </w:rPr>
          <w:fldChar w:fldCharType="end"/>
        </w:r>
        <w:r>
          <w:rPr>
            <w:rFonts w:ascii="Rubik" w:eastAsia="Rubik" w:hAnsi="Rubik" w:cs="Rubik"/>
            <w:sz w:val="24"/>
            <w:szCs w:val="24"/>
          </w:rPr>
          <w:t xml:space="preserve">. Other fish can in turn associate or co-occur with coral-associated fish due to predator-prey relationships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{"citationID":"YjmrMNlZ","properties":{"formattedCitation":"(Capitani et al., 2022)","plainCitation":"(Capitani et al., 2022)","noteIndex":0},"citationItems":[{"id":308,"uris":["http://zotero.org/users/local/0pDY6SAD/items/9RIMANBP"],"itemData":{"id":308,"type":"article-journal","container-title":"Ecosystems","DOI":"10.1007/s10021-021-00691-z","ISSN":"1432-9840, 1435-0629","issue":"4","journalAbbreviation":"Ecosystems","language":"en","page":"843-857","source":"DOI.org (Crossref)","title":"Ocean Warming Will Reduce Standing Biomass in a Tropical Western Atlantic Reef Ecosystem","volume":"25","author":[{"family":"Capitani","given":"Leonardo"},{"family":"De Araujo","given":"Júlio Neves"},{"family":"Vieira","given":"Edson A."},{"family":"Angelini","given":"Ronaldo"},{"family":"Longo","given":"Guilherme O."}],"issued":{"date-parts":[["2022",6]]}}}],"schema":"https://github.com/citation-style-language/schema/raw/master/csl-citation.json"}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(Capitani et al., 2022)</w:t>
        </w:r>
        <w:r w:rsidR="00AB7E63">
          <w:rPr>
            <w:rFonts w:ascii="Rubik" w:eastAsia="Rubik" w:hAnsi="Rubik" w:cs="Rubik"/>
            <w:sz w:val="24"/>
            <w:szCs w:val="24"/>
          </w:rPr>
          <w:fldChar w:fldCharType="end"/>
        </w:r>
        <w:r>
          <w:rPr>
            <w:rFonts w:ascii="Rubik" w:eastAsia="Rubik" w:hAnsi="Rubik" w:cs="Rubik"/>
            <w:sz w:val="24"/>
            <w:szCs w:val="24"/>
          </w:rPr>
          <w:t>, facilitation cascades, habitat engineering, and mutualistic interactions</w:t>
        </w:r>
        <w:r w:rsidR="00633A66">
          <w:rPr>
            <w:rFonts w:ascii="Rubik" w:eastAsia="Rubik" w:hAnsi="Rubik" w:cs="Rubik"/>
            <w:sz w:val="24"/>
            <w:szCs w:val="24"/>
          </w:rPr>
          <w:t xml:space="preserve"> </w:t>
        </w:r>
        <w:r w:rsidR="00633A66">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{"citationID":"re9tDouY","properties":{"formattedCitation":"(Quimbayo et al., 2018)","plainCitation":"(Quimbayo et al., 2018)","noteIndex":0},"citationItems":[{"id":375,"uris":["http://zotero.org/users/local/0pDY6SAD/items/W77A9FZU"],"itemData":{"id":375,"type":"article-journal","abstract":"Abstract\n            \n              Aim\n              We studied the underlying biotic and abiotic drivers of network patterns in marine cleaning mutualisms (species feeding upon ectoparasites and injured tissues of others) at large spatial scales.\n            \n            \n              Location\n              Eleven marine biogeographical provinces.\n            \n            \n              Time period\n              1971–2018.\n            \n            \n              Major taxa studied\n              Reef fish and shrimps.\n            \n            \n              Methods\n              We combined field and literature data to test whether recurrent patterns in mutualistic networks (nestedness, modularity) describe the distributions of marine cleaning interactions. Nested network structures suggest that some cleaner species interact with many clients while the others clean fewer, predictable subsets of these clients; modular network structures suggest that cleaners and clients interact within defined, densely connected subsets of species. We used linear mixed models to evaluate whether the life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history traits of cleaners contribute to the emergence of these patterns locally and whether environmental and geographical factors influence the network structures.\n            \n            \n              Results\n              Marine cleaning networks were more nested than modular. Nestedness was prevalent in communities with dedicated cleaners (ones that feed exclusively by cleaning), whereas communities with only facultative cleaners (ones that clean opportunistically) were generally unstructured. Cleaner type and taxa were the only traits shaping networks, with dedicated fish cleaners contributing disproportionally more than facultative cleaners and shrimps to the emergence of nestedness. Although cleaner species seem concentrated around the tropics and biodiversity centres, we did not detect an influence of environmental and geographical factors on network structures.\n            \n            \n              Main conclusions\n              Dedicated species are key in shaping the structure of marine cleaning mutualistic networks. By relying exclusively on cleaning to feed, dedicated cleaners interact with most of the available clients and form the network core, whereas the opportunistic facultative species tend to clean the most common clients. We hypothesize that trophic niche variation and phenotypic specialization are major drivers of this asymmetry in marine mutualisms. Our study strengthens the links between biotic interactions at the community level and the distribution of species and specializations at larger spatial scales.","container-title":"Global Ecology and Biogeography","DOI":"10.1111/geb.12780","ISSN":"1466-822X, 1466-8238","issue":"10","journalAbbreviation":"Global Ecol Biogeogr","language":"en","page":"1238-1250","source":"DOI.org (Crossref)","title":"The global structure of marine cleaning mutualistic networks","volume":"27","author":[{"family":"Quimbayo","given":"Juan Pablo"},{"family":"Cantor","given":"Mauricio"},{"family":"Dias","given":"Murilo S."},{"family":"Grutter","given":"Alexandra S."},{"family":"Gingins","given":"Simon"},{"family":"Becker","given":"Justine H. A."},{"family":"Floeter","given":"Sergio R."}],"issued":{"date-parts":[["2018",10]]}}}],"schema":"https://github.com/citation-style-language/schema/raw/master/csl-citation.json"} </w:instrText>
        </w:r>
        <w:r w:rsidR="00633A66">
          <w:rPr>
            <w:rFonts w:ascii="Rubik" w:eastAsia="Rubik" w:hAnsi="Rubik" w:cs="Rubik"/>
            <w:sz w:val="24"/>
            <w:szCs w:val="24"/>
          </w:rPr>
          <w:fldChar w:fldCharType="separate"/>
        </w:r>
        <w:r w:rsidR="00633A66" w:rsidRPr="00633A66">
          <w:rPr>
            <w:rFonts w:ascii="Rubik" w:hAnsi="Rubik" w:cs="Rubik"/>
            <w:sz w:val="24"/>
          </w:rPr>
          <w:t>(Quimbayo et al., 2018)</w:t>
        </w:r>
        <w:r w:rsidR="00633A66">
          <w:rPr>
            <w:rFonts w:ascii="Rubik" w:eastAsia="Rubik" w:hAnsi="Rubik" w:cs="Rubik"/>
            <w:sz w:val="24"/>
            <w:szCs w:val="24"/>
          </w:rPr>
          <w:fldChar w:fldCharType="end"/>
        </w:r>
        <w:r w:rsidR="00704004">
          <w:rPr>
            <w:rFonts w:ascii="Rubik" w:eastAsia="Rubik" w:hAnsi="Rubik" w:cs="Rubik"/>
            <w:sz w:val="24"/>
            <w:szCs w:val="24"/>
          </w:rPr>
          <w:t>.</w:t>
        </w:r>
        <w:r>
          <w:rPr>
            <w:rFonts w:ascii="Rubik" w:eastAsia="Rubik" w:hAnsi="Rubik" w:cs="Rubik"/>
            <w:sz w:val="24"/>
            <w:szCs w:val="24"/>
          </w:rPr>
          <w:t xml:space="preserve"> Reefs and the interactions they host are under threat due to global-scale climate change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{"citationID":"lLy3qRXL","properties":{"formattedCitation":"(Burke et al., 2023; Giglio et al., 2023)","plainCitation":"(Burke et al., 2023; Giglio et al., 2023)","noteIndex":0},"citationItems":[{"id":305,"uris":["http://zotero.org/users/local/0pDY6SAD/items/6P2NX6K3"],"itemData":{"id":305,"type":"article-journal","abstract":"Abstract\n            \n              \n                \n                  The state of coral reefs has been of great concern, as documented in the growing amount of primary literature. These reports on coral health have accumulated, resulting in reviews of the primary studies (i.e. secondary literature). Recently, such reviews have also accumulated, creating an opportunity to review the secondary literature. Second</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order syntheses (reviews of secondary literature) provide an overview of the field, which can be used to guide future research.\n                \n                \n                  Based on our previously published protocol, we compiled peer</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reviewed secondary literature on coral health from Scopus and Web of Science databases. We synthesised 335 secondary literature papers on coral health, 35 of which underwent critical appraisal and 333 of which also underwent bibliometric analysis.\n                \n                \n                  The secondary literature consisted primarily of qualitative reviews (78%). Over 80% of papers stated informing coral conservation as the review's purpose. Climate change (50%) and coral resilience (42%) were the most studied topics, and bioerosion was the least (3.6%). Critically appraised papers scored poorly on Collaboration for Environmental Evidence Synthesis Assessment Tool criteria (studies did not meet standards 55% of the time). The authors of the secondary literature were highly interconnected (with 30% of the authors having more than 15 coauthors within our dataset) and included authors from countries with coral reefs (predominantly in Australia and USA; 79% of papers). The secondary literature on coral health had a median Altmetric score of 5.27.\n                \n                \n                  We have revealed key gaps in coral health topics for further review (e.g. coral range shifts and microbial biodiversity), particularly when considering conservation policy. Incorporating research in policy could be improved through greater research accessibility and continuing to gather public interest in coral reefs. We further recommend broadening research collaborations to include even more researchers from countries with coral reefs (e.g. Maldives). Finally, the secondary literature on coral health needs better reporting transparency (e.g. publishing code).\n                \n                \n                  Our second</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order synthesis is timely, pushing coral health research in a new direction—one which produces research of higher quality, collaboration, and efficiency. As coral reefs decline, we should also aim to rebuild public trust in research and strengthen the evidence base for conservation.","container-title":"Ecological Solutions and Evidence","DOI":"10.1002/2688-8319.12287","ISSN":"2688-8319, 2688-8319","issue":"4","journalAbbreviation":"Ecol Sol and Evidence","language":"en","license":"http://creativecommons.org/licenses/by/4.0/","page":"e12287","source":"DOI.org (Crossref)","title":"Mapping literature reviews on coral health: A review map, critical appraisal and bibliometric analysis","title-short":"Mapping literature reviews on coral health","volume":"4","author":[{"family":"Burke","given":"Samantha"},{"family":"Pottier","given":"Patrice"},{"family":"Macartney","given":"Erin L."},{"family":"Drobniak","given":"Szymon M."},{"family":"Lagisz","given":"Malgorzata"},{"family":"Ainsworth","given":"Tracy"},{"family":"Nakagawa","given":"Shinichi"}],"issued":{"date-parts":[["2023",10]]}}},{"id":336,"uris":["http://zotero.org/users/local/0pDY6SAD/items/3ANYY9I3"],"itemData":{"id":336,"type":"article-journal","container-title":"Environmental Management","DOI":"10.1007/s00267-023-01912-y","ISSN":"0364-152X, 1432-1009","journalAbbreviation":"Environmental Management","language":"en","source":"DOI.org (Crossref)","title":"A Global Systematic Literature Review of Ecosystem Services in Reef Environments","URL":"https://link.springer.com/10.1007/s00267-023-01912-y","author":[{"family":"Giglio","given":"Vinicius J."},{"family":"Aued","given":"Anaide W."},{"family":"Cordeiro","given":"Cesar A. M. M."},{"family":"Eggertsen","given":"Linda"},{"family":"S. Ferrari","given":"Débora"},{"family":"Gonçalves","given":"Leandra R."},{"family":"Hanazaki","given":"Natalia"},{"family":"Luiz","given":"Osmar J."},{"family":"Luza","given":"André L."},{"family":"Mendes","given":"Thiago C."},{"family":"Pinheiro","given":"Hudson T."},{"family":"Segal","given":"Bárbara"},{"family":"Waechter","given":"Luiza S."},{"family":"Bender","given":"Mariana G."}],"accessed":{"date-parts":[["2024",8,9]]},"issued":{"date-parts":[["2023",11,25]]}}}],"schema":"https://github.com/citation-style-language/schema/raw/master/csl-citation.json"}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(Burke et al., 2023; Giglio et al., 2023)</w:t>
        </w:r>
        <w:r w:rsidR="00AB7E63">
          <w:rPr>
            <w:rFonts w:ascii="Rubik" w:eastAsia="Rubik" w:hAnsi="Rubik" w:cs="Rubik"/>
            <w:sz w:val="24"/>
            <w:szCs w:val="24"/>
          </w:rPr>
          <w:fldChar w:fldCharType="end"/>
        </w:r>
        <w:r>
          <w:rPr>
            <w:rFonts w:ascii="Rubik" w:eastAsia="Rubik" w:hAnsi="Rubik" w:cs="Rubik"/>
            <w:sz w:val="24"/>
            <w:szCs w:val="24"/>
          </w:rPr>
          <w:t xml:space="preserve">, and numerous local impacts from unregulated exploitation to pollution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{"citationID":"HO5W1MPK","properties":{"formattedCitation":"(Bellwood et al., 2004; Giglio et al., 2023)","plainCitation":"(Bellwood et al., 2004; Giglio et al., 2023)","noteIndex":0},"citationItems":[{"id":295,"uris":["http://zotero.org/users/local/0pDY6SAD/items/VXLPNM78"],"itemData":{"id":295,"type":"article-journal","container-title":"Nature","DOI":"10.1038/nature02691","ISSN":"0028-0836, 1476-4687","issue":"6994","journalAbbreviation":"Nature","language":"en","license":"http://www.springer.com/tdm","page":"827-833","source":"DOI.org (Crossref)","title":"Confronting the coral reef crisis","volume":"429","author":[{"family":"Bellwood","given":"D. R."},{"family":"Hughes","given":"T. P."},{"family":"Folke","given":"C."},{"family":"Nyström","given":"M."}],"issued":{"date-parts":[["2004",6]]}}},{"id":336,"uris":["http://zotero.org/users/local/0pDY6SAD/items/3ANYY9I3"],"itemData":{"id":336,"type":"article-journal","container-title":"Environmental Management","DOI":"10.1007/s00267-023-01912-y","ISSN":"0364-152X, 1432-1009","journalAbbreviation":"Environmental Management","language":"en","source":"DOI.org (Crossref)","title":"A Global Systematic Literature Review of Ecosystem Services in Reef Environments","URL":"https://link.springer.com/10.1007/s00267-023-01912-y","author":[{"family":"Giglio","given":"Vinicius J."},{"family":"Aued","given":"Anaide W."},{"family":"Cordeiro","given":"Cesar A. M. M."},{"family":"Eggertsen","given":"Linda"},{"family":"S. Ferrari","given":"Débora"},{"family":"Gonçalves","given":"Leandra R."},{"family":"Hanazaki","given":"Natalia"},{"family":"Luiz","given":"Osmar J."},{"family":"Luza","given":"André L."},{"family":"Mendes","given":"Thiago C."},{"family":"Pinheiro","given":"Hudson T."},{"family":"Segal","given":"Bárbara"},{"family":"Waechter","given":"Luiza S."},{"family":"Bender","given":"Mariana G."}],"accessed":{"date-parts":[["2024",8,9]]},"issued":{"date-parts":[["2023",11,25]]}}}],"schema":"https://github.com/citation-style-language/schema/raw/master/csl-citation.json"}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(Bellwood et al., 2004; Giglio et al., 2023)</w:t>
        </w:r>
        <w:r w:rsidR="00AB7E63">
          <w:rPr>
            <w:rFonts w:ascii="Rubik" w:eastAsia="Rubik" w:hAnsi="Rubik" w:cs="Rubik"/>
            <w:sz w:val="24"/>
            <w:szCs w:val="24"/>
          </w:rPr>
          <w:fldChar w:fldCharType="end"/>
        </w:r>
        <w:r>
          <w:rPr>
            <w:rFonts w:ascii="Rubik" w:eastAsia="Rubik" w:hAnsi="Rubik" w:cs="Rubik"/>
            <w:sz w:val="24"/>
            <w:szCs w:val="24"/>
          </w:rPr>
          <w:t xml:space="preserve">. </w:t>
        </w:r>
        <w:bookmarkEnd w:id="169"/>
        <w:r>
          <w:rPr>
            <w:rFonts w:ascii="Rubik" w:eastAsia="Rubik" w:hAnsi="Rubik" w:cs="Rubik"/>
            <w:sz w:val="24"/>
            <w:szCs w:val="24"/>
          </w:rPr>
          <w:lastRenderedPageBreak/>
          <w:t xml:space="preserve">Recent global estimates of the cumulative effect of these impacts show a striking 36% decline in global-scale coral cover from 1997 to 2018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{"citationID":"gwej2m3I","properties":{"formattedCitation":"(Tebbett et al., 2023)","plainCitation":"(Tebbett et al., 2023)","noteIndex":0},"citationItems":[{"id":225,"uris":["http://zotero.org/users/local/0pDY6SAD/items/GFHHCU22"],"itemData":{"id":225,"type":"article-journal","container-title":"Nature Ecology &amp; Evolution","DOI":"10.1038/s41559-022-01937-2","ISSN":"2397-334X","issue":"1","journalAbbreviation":"Nat Ecol Evol","language":"en","page":"71-81","source":"DOI.org (Crossref)","title":"Benthic composition changes on coral reefs at global scales","volume":"7","author":[{"family":"Tebbett","given":"Sterling B."},{"family":"Connolly","given":"Sean R."},{"family":"Bellwood","given":"David R."}],"issued":{"date-parts":[["2023",1,9]]}}}],"schema":"https://github.com/citation-style-language/schema/raw/master/csl-citation.json"}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(Tebbett et al., 2023)</w:t>
        </w:r>
        <w:r w:rsidR="00AB7E63">
          <w:rPr>
            <w:rFonts w:ascii="Rubik" w:eastAsia="Rubik" w:hAnsi="Rubik" w:cs="Rubik"/>
            <w:sz w:val="24"/>
            <w:szCs w:val="24"/>
          </w:rPr>
          <w:fldChar w:fldCharType="end"/>
        </w:r>
        <w:r>
          <w:rPr>
            <w:rFonts w:ascii="Rubik" w:eastAsia="Rubik" w:hAnsi="Rubik" w:cs="Rubik"/>
            <w:sz w:val="24"/>
            <w:szCs w:val="24"/>
          </w:rPr>
          <w:t xml:space="preserve">. Complex reef architecture provides important habitat and refuge for many fish and invertebrates, and the erosion of reef complexity has important consequences for critical reef functions and processes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{"citationID":"Pksfv1bK","properties":{"formattedCitation":"(Alvarez-Filip et al., 2011)","plainCitation":"(Alvarez-Filip et al., 2011)","noteIndex":0},"citationItems":[{"id":282,"uris":["http://zotero.org/users/local/0pDY6SAD/items/LCK6RI69"],"itemData":{"id":282,"type":"article-journal","container-title":"Ecosphere","DOI":"10.1890/ES11-00185.1","ISSN":"2150-8925","issue":"10","journalAbbreviation":"Ecosphere","language":"en","license":"http://doi.wiley.com/10.1002/tdm_license_1.1","page":"art118","source":"DOI.org (Crossref)","title":"Complex reef architecture supports more small-bodied fishes and longer food chains on Caribbean reefs","volume":"2","author":[{"family":"Alvarez-Filip","given":"Lorenzo"},{"family":"Gill","given":"Jennifer A."},{"family":"Dulvy","given":"Nicholas K."}],"issued":{"date-parts":[["2011",10]]}}}],"schema":"https://github.com/citation-style-language/schema/raw/master/csl-citation.json"}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(Alvarez-Filip et al., 2011)</w:t>
        </w:r>
        <w:r w:rsidR="00AB7E63">
          <w:rPr>
            <w:rFonts w:ascii="Rubik" w:eastAsia="Rubik" w:hAnsi="Rubik" w:cs="Rubik"/>
            <w:sz w:val="24"/>
            <w:szCs w:val="24"/>
          </w:rPr>
          <w:fldChar w:fldCharType="end"/>
        </w:r>
        <w:r>
          <w:rPr>
            <w:rFonts w:ascii="Rubik" w:eastAsia="Rubik" w:hAnsi="Rubik" w:cs="Rubik"/>
            <w:sz w:val="24"/>
            <w:szCs w:val="24"/>
          </w:rPr>
          <w:t xml:space="preserve">. The degradation of reef habitats might impair the ecosystem's robustness to extinctions creating cascading effects that could lead the entire system to collapse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{"citationID":"7rYOY0ym","properties":{"formattedCitation":"(Strona and Bradshaw, 2022)","plainCitation":"(Strona and Bradshaw, 2022)","noteIndex":0},"citationItems":[{"id":390,"uris":["http://zotero.org/users/local/0pDY6SAD/items/QNWXH77E"],"itemData":{"id":390,"type":"article-journal","abstract":"Although theory identifies coextinctions as a main driver of biodiversity loss, their role at the planetary scale has yet to be estimated. We subjected a global model of interconnected terrestrial vertebrate food webs to future (2020–2100) climate and land-use changes. We predict a 17.6% (± 0.16% SE) average reduction of local vertebrate diversity globally by 2100, with coextinctions increasing the effect of primary extinctions by 184.2% (± 10.9% SE) on average under an intermediate emissions scenario. Communities will lose up to a half of ecological interactions, thus reducing trophic complexity, network connectance, and community resilience. The model reveals that the extreme toll of global change for vertebrate diversity might be of secondary importance compared to the damages to ecological network structure.\n          , \n            Ecological dependencies amplify the effects of environmental degradation and promote vertebrate community collapse.","container-title":"Science Advances","DOI":"10.1126/sciadv.abn4345","ISSN":"2375-2548","issue":"50","journalAbbreviation":"Sci. Adv.","language":"en","page":"eabn4345","source":"DOI.org (Crossref)","title":"Coextinctions dominate future vertebrate losses from climate and land use change","volume":"8","author":[{"family":"Strona","given":"Giovanni"},{"family":"Bradshaw","given":"Corey J. A."}],"issued":{"date-parts":[["2022",12,16]]}}}],"schema":"https://github.com/citation-style-language/schema/raw/master/csl-citation.json"}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(Strona and Bradshaw, 2022)</w:t>
        </w:r>
        <w:r w:rsidR="00AB7E63">
          <w:rPr>
            <w:rFonts w:ascii="Rubik" w:eastAsia="Rubik" w:hAnsi="Rubik" w:cs="Rubik"/>
            <w:sz w:val="24"/>
            <w:szCs w:val="24"/>
          </w:rPr>
          <w:fldChar w:fldCharType="end"/>
        </w:r>
        <w:r>
          <w:rPr>
            <w:rFonts w:ascii="Rubik" w:eastAsia="Rubik" w:hAnsi="Rubik" w:cs="Rubik"/>
            <w:sz w:val="24"/>
            <w:szCs w:val="24"/>
          </w:rPr>
          <w:t xml:space="preserve">. Despite this scenario, the consequences of coextinction cascades caused by coral loss are virtually unknown. </w:t>
        </w:r>
      </w:ins>
    </w:p>
    <w:p w14:paraId="0000002C" w14:textId="5A0E1FA4" w:rsidR="00AD720D" w:rsidRDefault="004B2E2A">
      <w:pPr>
        <w:spacing w:line="480" w:lineRule="auto"/>
        <w:ind w:firstLine="720"/>
        <w:rPr>
          <w:ins w:id="171" w:author="André Luís Luza" w:date="2024-08-13T21:42:00Z"/>
          <w:rFonts w:ascii="Rubik" w:eastAsia="Rubik" w:hAnsi="Rubik" w:cs="Rubik"/>
          <w:sz w:val="24"/>
          <w:szCs w:val="24"/>
        </w:rPr>
      </w:pPr>
      <w:ins w:id="172" w:author="André Luís Luza" w:date="2024-08-13T21:42:00Z">
        <w:r>
          <w:rPr>
            <w:rFonts w:ascii="Rubik" w:eastAsia="Rubik" w:hAnsi="Rubik" w:cs="Rubik"/>
            <w:sz w:val="24"/>
            <w:szCs w:val="24"/>
          </w:rPr>
          <w:t xml:space="preserve">A useful approach to determine how coral loss can lead to cascading extinctions in reef ecosystems are the </w:t>
        </w:r>
        <w:r>
          <w:rPr>
            <w:rFonts w:ascii="Rubik" w:eastAsia="Rubik" w:hAnsi="Rubik" w:cs="Rubik"/>
            <w:sz w:val="24"/>
            <w:szCs w:val="24"/>
            <w:highlight w:val="white"/>
          </w:rPr>
          <w:t xml:space="preserve">widely used </w:t>
        </w:r>
        <w:r>
          <w:rPr>
            <w:rFonts w:ascii="Rubik" w:eastAsia="Rubik" w:hAnsi="Rubik" w:cs="Rubik"/>
            <w:sz w:val="24"/>
            <w:szCs w:val="24"/>
          </w:rPr>
          <w:t>"</w:t>
        </w:r>
        <w:r>
          <w:rPr>
            <w:rFonts w:ascii="Rubik" w:eastAsia="Rubik" w:hAnsi="Rubik" w:cs="Rubik"/>
            <w:sz w:val="24"/>
            <w:szCs w:val="24"/>
            <w:highlight w:val="white"/>
          </w:rPr>
          <w:t xml:space="preserve">knockout extinction models”, which are simulations of species or area removal aiming to estimate the robustness of ecological networks either formed by intraspecific interactions </w:t>
        </w:r>
        <w:r w:rsidR="00AB7E63">
          <w:rPr>
            <w:rFonts w:ascii="Rubik" w:eastAsia="Rubik" w:hAnsi="Rubik" w:cs="Rubik"/>
            <w:sz w:val="24"/>
            <w:szCs w:val="24"/>
            <w:highlight w:val="white"/>
          </w:rPr>
          <w:fldChar w:fldCharType="begin"/>
        </w:r>
        <w:r w:rsidR="00E25B32">
          <w:rPr>
            <w:rFonts w:ascii="Rubik" w:eastAsia="Rubik" w:hAnsi="Rubik" w:cs="Rubik"/>
            <w:sz w:val="24"/>
            <w:szCs w:val="24"/>
            <w:highlight w:val="white"/>
          </w:rPr>
          <w:instrText xml:space="preserve"> ADDIN ZOTERO_ITEM CSL_CITATION {"citationID":"kwRAClsx","properties":{"formattedCitation":"(Bane et al., 2018)","plainCitation":"(Bane et al., 2018)","noteIndex":0},"citationItems":[{"id":287,"uris":["http://zotero.org/users/local/0pDY6SAD/items/N9VGPDSA"],"itemData":{"id":287,"type":"article-journal","abstract":"Abstract\n            Analysis of ecological networks is a valuable approach to understanding the vulnerability of systems to disturbance. The tolerance of ecological networks to coextinctions, resulting from sequences of primary extinctions (here termed “knockout extinction models”, in contrast with other dynamic approaches), is a widely used tool for modeling network “robustness”. Currently, there is an emphasis to increase biological realism in these models, but less attention has been given to the effect of model choices and network structure on robustness measures. Here, we present a suite of knockout extinction models for bipartite ecological networks (specifically plant–pollinator networks) that can all be analyzed on the same terms, enabling us to test the effects of extinction rules, interaction weights, and network structure on robustness. We include two simple ecologically plausible models of propagating extinctions, one new and one adapted from existing models. All models can be used with weighted or binary interaction data. We found that the choice of extinction rules impacts robustness; our two propagating models produce opposing effects in all tests on observed plant–pollinator networks. Adding weights to the interactions tends to amplify the opposing effects and increase the variation in robustness. Variation in robustness is a key feature of these extinction models and is driven by the structural heterogeneity of nodes (specifically, the skewness of the plant degree distribution) in the network. Our analysis therefore reveals the mechanisms and fundamental network properties that drive observed trends in robustness.","container-title":"Ecology and Evolution","DOI":"10.1002/ece3.4529","ISSN":"2045-7758, 2045-7758","issue":"22","journalAbbreviation":"Ecology and Evolution","language":"en","page":"10794-10804","source":"DOI.org (Crossref)","title":"Effects of model choice, network structure, and interaction strengths on knockout extinction models of ecological robustness","volume":"8","author":[{"family":"Bane","given":"Miranda S."},{"family":"Pocock","given":"Michael J. O."},{"family":"James","given":"Richard"}],"issued":{"date-parts":[["2018",11]]}}}],"schema":"https://github.com/citation-style-language/schema/raw/master/csl-citation.json"} </w:instrText>
        </w:r>
        <w:r w:rsidR="00AB7E63">
          <w:rPr>
            <w:rFonts w:ascii="Rubik" w:eastAsia="Rubik" w:hAnsi="Rubik" w:cs="Rubik"/>
            <w:sz w:val="24"/>
            <w:szCs w:val="24"/>
            <w:highlight w:val="white"/>
          </w:rPr>
          <w:fldChar w:fldCharType="separate"/>
        </w:r>
        <w:r w:rsidR="00E25B32" w:rsidRPr="00E25B32">
          <w:rPr>
            <w:rFonts w:ascii="Rubik" w:hAnsi="Rubik" w:cs="Rubik"/>
            <w:sz w:val="24"/>
            <w:highlight w:val="white"/>
          </w:rPr>
          <w:t>(Bane et al., 2018)</w:t>
        </w:r>
        <w:r w:rsidR="00AB7E63">
          <w:rPr>
            <w:rFonts w:ascii="Rubik" w:eastAsia="Rubik" w:hAnsi="Rubik" w:cs="Rubik"/>
            <w:sz w:val="24"/>
            <w:szCs w:val="24"/>
            <w:highlight w:val="white"/>
          </w:rPr>
          <w:fldChar w:fldCharType="end"/>
        </w:r>
        <w:r>
          <w:rPr>
            <w:rFonts w:ascii="Rubik" w:eastAsia="Rubik" w:hAnsi="Rubik" w:cs="Rubik"/>
            <w:sz w:val="24"/>
            <w:szCs w:val="24"/>
            <w:highlight w:val="white"/>
          </w:rPr>
          <w:t xml:space="preserve"> or by species-habitat associations </w:t>
        </w:r>
        <w:r w:rsidR="00AB7E63">
          <w:rPr>
            <w:rFonts w:ascii="Rubik" w:eastAsia="Rubik" w:hAnsi="Rubik" w:cs="Rubik"/>
            <w:sz w:val="24"/>
            <w:szCs w:val="24"/>
            <w:highlight w:val="white"/>
          </w:rPr>
          <w:fldChar w:fldCharType="begin"/>
        </w:r>
        <w:r w:rsidR="00AB7E63">
          <w:rPr>
            <w:rFonts w:ascii="Rubik" w:eastAsia="Rubik" w:hAnsi="Rubik" w:cs="Rubik"/>
            <w:sz w:val="24"/>
            <w:szCs w:val="24"/>
            <w:highlight w:val="white"/>
          </w:rPr>
          <w:instrText xml:space="preserve"> ADDIN ZOTERO_ITEM CSL_CITATION {"citationID":"gB1pV0Q6","properties":{"formattedCitation":"(Evans et al., 2013; Marini et al., 2019)","plainCitation":"(Evans et al., 2013; Marini et al., 2019)","noteIndex":0},"citationItems":[{"id":328,"uris":["http://zotero.org/users/local/0pDY6SAD/items/58S5W46V"],"itemData":{"id":328,"type":"article-journal","abstract":"Abstract\n            There have been considerable advances in our understanding of the tolerance of species interaction networks to sequential extinctions of plants and animals. However, communities of species exist in a mosaic of habitats, and the vulnerability of habitats to anthropogenic change varies. Here, we model the cascading effects of habitat loss, driven by plant extinctions, on the robustness of multiple animal groups. Our network is constructed from empirical observations of 11 animal groups in 12 habitats on farmland. We simulated sequential habitat removal scenarios: randomly; according to prior information; and with a genetic algorithm to identify best</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 xml:space="preserve"> and worst</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case permutations of habitat loss. We identified two semi</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natural habitats (waste ground and hedgerows together comprising &lt; 5% of the total area of the farm) as disproportionately important to the integrity of the overall network. Our approach provides a new tool for network ecologists and for directing the management and restoration of multiple</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habitat sites.","container-title":"Ecology Letters","DOI":"10.1111/ele.12117","ISSN":"1461-023X, 1461-0248","issue":"7","journalAbbreviation":"Ecology Letters","language":"en","page":"844-852","source":"DOI.org (Crossref)","title":"The robustness of a network of ecological networks to habitat loss","volume":"16","author":[{"family":"Evans","given":"Darren M."},{"family":"Pocock","given":"Michael J. O."},{"family":"Memmott","given":"Jane"}],"editor":[{"family":"Dunne","given":"Jennifer"}],"issued":{"date-parts":[["2013",7]]}}},{"id":356,"uris":["http://zotero.org/users/local/0pDY6SAD/items/JZQA6I6K"],"itemData":{"id":356,"type":"article-journal","abstract":"Abstract\n            \n              \n                \n                  Land</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use change is reshaping terrestrial ecosystems world</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wide and is recognized as a key driver of biodiversity loss with negative consequences on ecosystem functioning. Understanding how species use resources across landscapes is essential for the design of effective management strategies.\n                \n                \n                  Despite recent advances in network ecology, there is still a gap between theory and applied ecological science, and we lack the information to manage entire landscapes to maximize biodiversity conservation and ecosystem service delivery. While several pioneering approaches have tried to link ecological networks and conservation science, applied ecologists still struggle to incorporate these models into research due to their inherent complexity.\n                \n                \n                  We propose the application of bipartite networks principles to create species–habitat networks. This approach explicitly links multiple species and habitat resources, provides tools to estimate the importance of particular species or specific habitat in a given landscape, and quantifies emerging properties of entire habitat networks. Most existing metrics used to study properties of bipartite ecological networks can easily be adapted to investigate species–habitat relationships. The tool use is relatively simple and does not require advanced computational expertise.\n                \n                \n                  \n                    Synthesis and applications\n                    .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scale drivers of global change upon ecosystem structure and stability.\n                  \n                \n              \n            \n          , \n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 xml:space="preserve">scale drivers of global change upon ecosystem structure and stability.","container-title":"Journal of Applied Ecology","DOI":"10.1111/1365-2664.13337","ISSN":"0021-8901, 1365-2664","issue":"4","journalAbbreviation":"Journal of Applied Ecology","language":"en","page":"923-928","source":"DOI.org (Crossref)","title":"Species–habitat networks: A tool to improve landscape management for conservation","title-short":"Species–habitat networks","volume":"56","author":[{"family":"Marini","given":"Lorenzo"},{"family":"Bartomeus","given":"Ignasi"},{"family":"Rader","given":"Romina"},{"family":"Lami","given":"Francesco"}],"editor":[{"family":"Nichols","given":"Elizabeth"}],"issued":{"date-parts":[["2019",4]]}}}],"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highlight w:val="white"/>
          </w:rPr>
          <w:t>(Evans et al., 2013; Marini et al., 2019)</w:t>
        </w:r>
        <w:r w:rsidR="00AB7E63">
          <w:rPr>
            <w:rFonts w:ascii="Rubik" w:eastAsia="Rubik" w:hAnsi="Rubik" w:cs="Rubik"/>
            <w:sz w:val="24"/>
            <w:szCs w:val="24"/>
            <w:highlight w:val="white"/>
          </w:rPr>
          <w:fldChar w:fldCharType="end"/>
        </w:r>
        <w:r>
          <w:rPr>
            <w:rFonts w:ascii="Rubik" w:eastAsia="Rubik" w:hAnsi="Rubik" w:cs="Rubik"/>
            <w:sz w:val="24"/>
            <w:szCs w:val="24"/>
          </w:rPr>
          <w:t xml:space="preserve">. Cascading extinctions were unveiled through multi-taxa species-habitat networks from tropical forests facing deforestation, whereby forest species declined to extinction when deprived from their preferred habitat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{"citationID":"Q91pCPHV","properties":{"formattedCitation":"(Palmeirim et al., 2022)","plainCitation":"(Palmeirim et al., 2022)","noteIndex":0},"citationItems":[{"id":368,"uris":["http://zotero.org/users/local/0pDY6SAD/items/2KVEFSI6"],"itemData":{"id":368,"type":"article-journal","abstract":"Deforestation and fragmentation are pervasive drivers of biodiversity loss, but how they scale up to entire landscapes remains poorly understood. Here, we apply species-habitat networks based on species co-occurrences to test the effects of insular fragmentation on multiple taxa—medium-large mammals, small nonvolant mammals, lizards, understory birds, frogs, dung beetles, orchid bees, and trees—across 22 forest islands and three continuous forest sites within a river-damming quasi-experimental landscape in Central Amazonia. Widespread, nonrandom local species extinctions were translated into highly nested networks of low connectance and modularity. Networks’ robustness considering the sequential removal of large-to-small sites was generally low; between 5% (dung beetles) and 50% (orchid bees) of species persisted when retaining only &lt;10 ha of islands. In turn, larger sites and body size were the main attributes structuring the networks. Our results raise the prospects that insular forest fragmentation results in simplified species-habitat networks, with distinct taxa persistence to habitat loss.\n          , \n            Insular fragmented landscapes harbor highly nested species-habitat networks of low connectance, modularity, and robustness.","container-title":"Science Advances","DOI":"10.1126/sciadv.abm0397","ISSN":"2375-2548","issue":"34","journalAbbreviation":"Sci. Adv.","language":"en","page":"eabm0397","source":"DOI.org (Crossref)","title":"Emergent properties of species-habitat networks in an insular forest landscape","volume":"8","author":[{"family":"Palmeirim","given":"Ana Filipa"},{"family":"Emer","given":"Carine"},{"family":"Benchimol","given":"Maíra"},{"family":"Storck-Tonon","given":"Danielle"},{"family":"Bueno","given":"Anderson S."},{"family":"Peres","given":"Carlos A."}],"issued":{"date-parts":[["2022",8,26]]}}}],"schema":"https://github.com/citation-style-language/schema/raw/master/csl-citation.json"}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(Palmeirim et al., 2022)</w:t>
        </w:r>
        <w:r w:rsidR="00AB7E63">
          <w:rPr>
            <w:rFonts w:ascii="Rubik" w:eastAsia="Rubik" w:hAnsi="Rubik" w:cs="Rubik"/>
            <w:sz w:val="24"/>
            <w:szCs w:val="24"/>
          </w:rPr>
          <w:fldChar w:fldCharType="end"/>
        </w:r>
        <w:r>
          <w:rPr>
            <w:rFonts w:ascii="Rubik" w:eastAsia="Rubik" w:hAnsi="Rubik" w:cs="Rubik"/>
            <w:sz w:val="24"/>
            <w:szCs w:val="24"/>
          </w:rPr>
          <w:t xml:space="preserve">. Following the species-habitat approach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{"citationID":"viyGL19A","properties":{"formattedCitation":"(Marini et al., 2019)","plainCitation":"(Marini et al., 2019)","noteIndex":0},"citationItems":[{"id":356,"uris":["http://zotero.org/users/local/0pDY6SAD/items/JZQA6I6K"],"itemData":{"id":356,"type":"article-journal","abstract":"Abstract\n            \n              \n                \n                  Land</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use change is reshaping terrestrial ecosystems world</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wide and is recognized as a key driver of biodiversity loss with negative consequences on ecosystem functioning. Understanding how species use resources across landscapes is essential for the design of effective management strategies.\n                \n                \n                  Despite recent advances in network ecology, there is still a gap between theory and applied ecological science, and we lack the information to manage entire landscapes to maximize biodiversity conservation and ecosystem service delivery. While several pioneering approaches have tried to link ecological networks and conservation science, applied ecologists still struggle to incorporate these models into research due to their inherent complexity.\n                \n                \n                  We propose the application of bipartite networks principles to create species–habitat networks. This approach explicitly links multiple species and habitat resources, provides tools to estimate the importance of particular species or specific habitat in a given landscape, and quantifies emerging properties of entire habitat networks. Most existing metrics used to study properties of bipartite ecological networks can easily be adapted to investigate species–habitat relationships. The tool use is relatively simple and does not require advanced computational expertise.\n                \n                \n                  \n                    Synthesis and applications\n                    .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scale drivers of global change upon ecosystem structure and stability.\n                  \n                \n              \n            \n          , \n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scale drivers of global change upon ecosystem structure and stability.","container-title":"Journal of Applied Ecology","DOI":"10.1111/1365-2664.13337","ISSN":"0021-8901, 1365-2664","issue":"4","journalAbbreviation":"Journal of Applied Ecology","language":"en","page":"923-928","source":"DOI.org (Crossref)","title":"Species–habitat networks: A tool to improve landscape management for conservation","title-short":"Species–habitat networks","volume":"56","author":[{"family":"Marini","given":"Lorenzo"},{"family":"Bartomeus","given":"Ignasi"},{"family":"Rader","given":"Romina"},{"family":"Lami","given":"Francesco"}],"editor":[{"family":"Nichols","given":"Elizabeth"}],"issued":{"date-parts":[["2019",4]]}}}],"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(Marini et al., 2019)</w:t>
        </w:r>
        <w:r w:rsidR="00AB7E63">
          <w:rPr>
            <w:rFonts w:ascii="Rubik" w:eastAsia="Rubik" w:hAnsi="Rubik" w:cs="Rubik"/>
            <w:sz w:val="24"/>
            <w:szCs w:val="24"/>
          </w:rPr>
          <w:fldChar w:fldCharType="end"/>
        </w:r>
        <w:r>
          <w:rPr>
            <w:rFonts w:ascii="Rubik" w:eastAsia="Rubik" w:hAnsi="Rubik" w:cs="Rubik"/>
            <w:sz w:val="24"/>
            <w:szCs w:val="24"/>
          </w:rPr>
          <w:t xml:space="preserve">, corals are distributed as habitat patches to which </w:t>
        </w:r>
        <w:r w:rsidR="00C848A6">
          <w:rPr>
            <w:rFonts w:ascii="Rubik" w:eastAsia="Rubik" w:hAnsi="Rubik" w:cs="Rubik"/>
            <w:sz w:val="24"/>
            <w:szCs w:val="24"/>
          </w:rPr>
          <w:t xml:space="preserve">fish </w:t>
        </w:r>
        <w:r>
          <w:rPr>
            <w:rFonts w:ascii="Rubik" w:eastAsia="Rubik" w:hAnsi="Rubik" w:cs="Rubik"/>
            <w:sz w:val="24"/>
            <w:szCs w:val="24"/>
          </w:rPr>
          <w:t xml:space="preserve">species are linked. While corals are not predominantly distributed in homogeneous patches </w:t>
        </w:r>
        <w:r w:rsidR="00C848A6">
          <w:rPr>
            <w:rFonts w:ascii="Rubik" w:eastAsia="Rubik" w:hAnsi="Rubik" w:cs="Rubik"/>
            <w:sz w:val="24"/>
            <w:szCs w:val="24"/>
          </w:rPr>
          <w:t xml:space="preserve">— </w:t>
        </w:r>
        <w:r>
          <w:rPr>
            <w:rFonts w:ascii="Rubik" w:eastAsia="Rubik" w:hAnsi="Rubik" w:cs="Rubik"/>
            <w:sz w:val="24"/>
            <w:szCs w:val="24"/>
          </w:rPr>
          <w:t xml:space="preserve">they rather coexist with a number of taxa such as algae, sponges, ascidians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{"citationID":"m0qDepsw","properties":{"formattedCitation":"(Aued et al., 2018)","plainCitation":"(Aued et al., 2018)","noteIndex":0},"citationItems":[{"id":168,"uris":["http://zotero.org/users/local/0pDY6SAD/items/CZXSW7VG"],"itemData":{"id":168,"type":"article-journal","container-title":"PLOS ONE","DOI":"10.1371/journal.pone.0198452","ISSN":"1932-6203","issue":"6","journalAbbreviation":"PLoS ONE","language":"en","page":"e0198452","source":"DOI.org (Crossref)","title":"Large-scale patterns of benthic marine communities in the Brazilian Province","volume":"13","author":[{"family":"Aued","given":"Anaide W."},{"family":"Smith","given":"Franz"},{"family":"Quimbayo","given":"Juan P."},{"family":"Cândido","given":"Davi V."},{"family":"Longo","given":"Guilherme O."},{"family":"Ferreira","given":"Carlos E. L."},{"family":"Witman","given":"Jon D."},{"family":"Floeter","given":"Sergio R."},{"family":"Segal","given":"Bárbara"}],"editor":[{"family":"Patterson","given":"Heather M."}],"issued":{"date-parts":[["2018",6,8]]}}}],"schema":"https://github.com/citation-style-language/schema/raw/master/csl-citation.json"}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(Aued et al., 2018)</w:t>
        </w:r>
        <w:r w:rsidR="00AB7E63">
          <w:rPr>
            <w:rFonts w:ascii="Rubik" w:eastAsia="Rubik" w:hAnsi="Rubik" w:cs="Rubik"/>
            <w:sz w:val="24"/>
            <w:szCs w:val="24"/>
          </w:rPr>
          <w:fldChar w:fldCharType="end"/>
        </w:r>
        <w:r>
          <w:rPr>
            <w:rFonts w:ascii="Rubik" w:eastAsia="Rubik" w:hAnsi="Rubik" w:cs="Rubik"/>
            <w:sz w:val="24"/>
            <w:szCs w:val="24"/>
          </w:rPr>
          <w:t xml:space="preserve"> </w:t>
        </w:r>
        <w:r w:rsidR="00C848A6">
          <w:rPr>
            <w:rFonts w:ascii="Rubik" w:eastAsia="Rubik" w:hAnsi="Rubik" w:cs="Rubik"/>
            <w:sz w:val="24"/>
            <w:szCs w:val="24"/>
          </w:rPr>
          <w:t>—</w:t>
        </w:r>
        <w:r>
          <w:rPr>
            <w:rFonts w:ascii="Rubik" w:eastAsia="Rubik" w:hAnsi="Rubik" w:cs="Rubik"/>
            <w:sz w:val="24"/>
            <w:szCs w:val="24"/>
          </w:rPr>
          <w:t xml:space="preserve"> they do constitute critical habitat structures adding heterogeneity and resources to reef organisms, most notably to reef fish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{"citationID":"j2oYbmBW","properties":{"formattedCitation":"(Anderson et al., 2022; Coker et al., 2014; Luza et al., 2022; Wilson et al., 2006)","plainCitation":"(Anderson et al., 2022; Coker et al., 2014; Luza et al., 2022; Wilson et al., 2006)","noteIndex":0},"citationItems":[{"id":284,"uris":["http://zotero.org/users/local/0pDY6SAD/items/STVUI57Y"],"itemData":{"id":284,"type":"article-journal","abstract":"In coral reef systems, increasingly frequent, severe climate change-driven disturbances are responsible for declines in vulnerable species, and a reorganisation of assemblages. Whilst these changes will certainly elicit shifts in ecosystem functioning, how trait distributions and cross-taxon interactions are altered remains largely unmeasured, hampering our ability to predict functional shifts and target management actions to support reef health and recovery. We quantify trait distributions and interactions between habitat-engineering corals affected by a coral-bleaching mortality and associated fished reef fish assemblages. First, we assess changes in the proportional contributions of different traits pre- vs. post-disturbance. We then quantify changes in the trait associations that underpin cross-taxon interactions, and test relationships between coral and fish traits. The effects of reef type and survey atoll on coral trait structure are most influential, and there is a subtle temporal shift over the survey period. The trait structure of the fish assemblage remains stable. This suggests a simplification of the coral assemblage as vulnerable species disappear. The stability of the fish trait assemblage could indicate a lagged response, limited reliance on coral habitat, influence of other drivers or relative resilience. However, when examining traits of both taxa together, we discover that associations between individual coral and fish traits break down over time. We find reduced co-structure between the assemblages’ trait distributions, altering the associations between taxa. Our study signals weakened associations of fishes with their habitat as coral assemblages degrade with climate change, potentially disrupting the ecosystem functions that support services of coral reefs.","container-title":"Marine Ecology Progress Series","DOI":"10.3354/meps14023","ISSN":"0171-8630, 1616-1599","journalAbbreviation":"Mar. Ecol. Prog. Ser.","language":"en","page":"19-32","source":"DOI.org (Crossref)","title":"Decoupling linked coral and fish trait structure","volume":"689","author":[{"family":"Anderson","given":"L"},{"family":"McLean","given":"M"},{"family":"Houk","given":"P"},{"family":"Graham","given":"C"},{"family":"Kanemoto","given":"K"},{"family":"Terk","given":"E"},{"family":"McLeod","given":"E"},{"family":"Beger","given":"M"}],"issued":{"date-parts":[["2022",5,12]]}}},{"id":315,"uris":["http://zotero.org/users/local/0pDY6SAD/items/VQ3955KY"],"itemData":{"id":315,"type":"article-journal","container-title":"Reviews in Fish Biology and Fisheries","DOI":"10.1007/s11160-013-9319-5","ISSN":"0960-3166, 1573-5184","issue":"1","journalAbbreviation":"Rev Fish Biol Fisheries","language":"en","license":"http://www.springer.com/tdm","page":"89-126","source":"DOI.org (Crossref)","title":"Importance of live coral habitat for reef fishes","volume":"24","author":[{"family":"Coker","given":"Darren J."},{"family":"Wilson","given":"Shaun K."},{"family":"Pratchett","given":"Morgan S."}],"issued":{"date-parts":[["2014",3]]}}},{"id":192,"uris":["http://zotero.org/users/local/0pDY6SAD/items/MRE2M34N"],"itemData":{"id":192,"type":"article-journal","abstract":"Abstract\n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O."}],"issued":{"date-parts":[["2022",10,13]]}}},{"id":403,"uris":["http://zotero.org/users/local/0pDY6SAD/items/Y2CZPQL3"],"itemData":{"id":403,"type":"article-journal","abstract":"Abstract\n            \n              Increased frequency of disturbances and anthropogenic activities are predicted to have a devastating impact on coral reefs that will ultimately change the composition of reef associated fish communities. We reviewed and analysed studies that document the effects of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on coral reef fishes. Meta</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analysis of 17 independent studies revealed that 62% of fish species declined in abundance within 3 years of disturbances that resulted in &gt;10%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Coral loss &gt;20%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of\n              Acanthaster planci\n              ). This is most evident among small bodied species and suggests the long</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term consequences of coral loss through coral bleaching and crown</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of</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thorn starfish outbreaks may be much more substantial than the short</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term effects currently documented.","container-title":"Global Change Biology","DOI":"10.1111/j.1365-2486.2006.01252.x","ISSN":"1354-1013, 1365-2486","issue":"11","journalAbbreviation":"Global Change Biology","language":"en","license":"http://onlinelibrary.wiley.com/termsAndConditions#vor","page":"2220-2234","source":"DOI.org (Crossref)","title":"Multiple disturbances and the global degradation of coral reefs: are reef fishes at risk or resilient?","title-short":"Multiple disturbances and the global degradation of coral reefs","volume":"12","author":[{"family":"Wilson","given":"Shaun K."},{"family":"Graham","given":"Nicholas A. J."},{"family":"Pratchett","given":"Morgan S."},{"family":"Jones","given":"Geoffrey P."},{"family":"Polunin","given":"Nicholas V. C."}],"issued":{"date-parts":[["2006",11]]}}}],"schema":"https://github.com/citation-style-language/schema/raw/master/csl-citation.json"}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 xml:space="preserve">(Anderson et al., 2022; Coker et al., 2014; Luza et al., 2022; </w:t>
        </w:r>
        <w:r w:rsidR="00AB7E63" w:rsidRPr="00AB7E63">
          <w:rPr>
            <w:rFonts w:ascii="Rubik" w:hAnsi="Rubik" w:cs="Rubik"/>
            <w:sz w:val="24"/>
          </w:rPr>
          <w:lastRenderedPageBreak/>
          <w:t>Wilson et al., 2006)</w:t>
        </w:r>
        <w:r w:rsidR="00AB7E63">
          <w:rPr>
            <w:rFonts w:ascii="Rubik" w:eastAsia="Rubik" w:hAnsi="Rubik" w:cs="Rubik"/>
            <w:sz w:val="24"/>
            <w:szCs w:val="24"/>
          </w:rPr>
          <w:fldChar w:fldCharType="end"/>
        </w:r>
        <w:r>
          <w:rPr>
            <w:rFonts w:ascii="Rubik" w:eastAsia="Rubik" w:hAnsi="Rubik" w:cs="Rubik"/>
            <w:sz w:val="24"/>
            <w:szCs w:val="24"/>
          </w:rPr>
          <w:t>. The coral-fish association can be so specialized that coral mortality, cover loss and local species extinction causes direct population decline and even local extinction of coral-associated fish</w:t>
        </w:r>
        <w:r w:rsidR="00AB7E63">
          <w:rPr>
            <w:rFonts w:ascii="Rubik" w:eastAsia="Rubik" w:hAnsi="Rubik" w:cs="Rubik"/>
            <w:sz w:val="24"/>
            <w:szCs w:val="24"/>
          </w:rPr>
          <w:t xml:space="preserve">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{"citationID":"1NXIIwhi","properties":{"formattedCitation":"(Coker et al., 2014; Wilson et al., 2006)","plainCitation":"(Coker et al., 2014; Wilson et al., 2006)","noteIndex":0},"citationItems":[{"id":315,"uris":["http://zotero.org/users/local/0pDY6SAD/items/VQ3955KY"],"itemData":{"id":315,"type":"article-journal","container-title":"Reviews in Fish Biology and Fisheries","DOI":"10.1007/s11160-013-9319-5","ISSN":"0960-3166, 1573-5184","issue":"1","journalAbbreviation":"Rev Fish Biol Fisheries","language":"en","license":"http://www.springer.com/tdm","page":"89-126","source":"DOI.org (Crossref)","title":"Importance of live coral habitat for reef fishes","volume":"24","author":[{"family":"Coker","given":"Darren J."},{"family":"Wilson","given":"Shaun K."},{"family":"Pratchett","given":"Morgan S."}],"issued":{"date-parts":[["2014",3]]}}},{"id":403,"uris":["http://zotero.org/users/local/0pDY6SAD/items/Y2CZPQL3"],"itemData":{"id":403,"type":"article-journal","abstract":"Abstract\n            \n              Increased frequency of disturbances and anthropogenic activities are predicted to have a devastating impact on coral reefs that will ultimately change the composition of reef associated fish communities. We reviewed and analysed studies that document the effects of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on coral reef fishes. Meta</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analysis of 17 independent studies revealed that 62% of fish species declined in abundance within 3 years of disturbances that resulted in &gt;10%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mediated coral loss. Coral loss &gt;20%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of\n              Acanthaster planci\n              ). This is most evident among small bodied species and suggests the long</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term consequences of coral loss through coral bleaching and crown</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of</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thorn starfish outbreaks may be much more substantial than the short</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term effects currently documented.","container-title":"Global Change Biology","DOI":"10.1111/j.1365-2486.2006.01252.x","ISSN":"1354-1013, 1365-2486","issue":"11","journalAbbreviation":"Global Change Biology","language":"en","license":"http://onlinelibrary.wiley.com/termsAndConditions#vor","page":"2220-2234","source":"DOI.org (Crossref)","title":"Multiple disturbances and the global degradation of coral reefs: are reef fishes at risk or resilient?","title-short":"Multiple disturbances and the global degradation of coral reefs","volume":"12","author":[{"family":"Wilson","given":"Shaun K."},{"family":"Graham","given":"Nicholas A. J."},{"family":"Pratchett","given":"Morgan S."},{"family":"Jones","given":"Geoffrey P."},{"family":"Polunin","given":"Nicholas V. C."}],"issued":{"date-parts":[["2006",11]]}}}],"schema":"https://github.com/citation-style-language/schema/raw/master/csl-citation.json"}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(Coker et al., 2014; Wilson et al., 2006)</w:t>
        </w:r>
        <w:r w:rsidR="00AB7E63">
          <w:rPr>
            <w:rFonts w:ascii="Rubik" w:eastAsia="Rubik" w:hAnsi="Rubik" w:cs="Rubik"/>
            <w:sz w:val="24"/>
            <w:szCs w:val="24"/>
          </w:rPr>
          <w:fldChar w:fldCharType="end"/>
        </w:r>
        <w:r>
          <w:rPr>
            <w:rFonts w:ascii="Rubik" w:eastAsia="Rubik" w:hAnsi="Rubik" w:cs="Rubik"/>
            <w:sz w:val="24"/>
            <w:szCs w:val="24"/>
          </w:rPr>
          <w:t xml:space="preserve">. Yet, the strength of this relationship is still debated (recently reviewed by </w:t>
        </w:r>
        <w:r w:rsidR="00AB7E63">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{"citationID":"h3bNTG0q","properties":{"formattedCitation":"(Muruga et al., 2024)","plainCitation":"(Muruga et al., 2024)","dontUpdate":true,"noteIndex":0},"citationItems":[{"id":367,"uris":["http://zotero.org/users/local/0pDY6SAD/items/2N777FM9"],"itemData":{"id":367,"type":"article-journal","container-title":"Nature Ecology &amp; Evolution","DOI":"10.1038/s41559-024-02334-7","ISSN":"2397-334X","issue":"4","journalAbbreviation":"Nat Ecol Evol","language":"en","page":"676-685","source":"DOI.org (Crossref)","title":"Meta-analysis reveals weak associations between reef fishes and corals","volume":"8","author":[{"family":"Muruga","given":"Pooventhran"},{"family":"Siqueira","given":"Alexandre C."},{"family":"Bellwood","given":"David R."}],"issued":{"date-parts":[["2024",2,19]]}}}],"schema":"https://github.com/citation-style-language/schema/raw/master/csl-citation.json"}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Muruga et al., 2024)</w:t>
        </w:r>
        <w:r w:rsidR="00AB7E63">
          <w:rPr>
            <w:rFonts w:ascii="Rubik" w:eastAsia="Rubik" w:hAnsi="Rubik" w:cs="Rubik"/>
            <w:sz w:val="24"/>
            <w:szCs w:val="24"/>
          </w:rPr>
          <w:fldChar w:fldCharType="end"/>
        </w:r>
        <w:r>
          <w:rPr>
            <w:rFonts w:ascii="Rubik" w:eastAsia="Rubik" w:hAnsi="Rubik" w:cs="Rubik"/>
            <w:sz w:val="24"/>
            <w:szCs w:val="24"/>
          </w:rPr>
          <w:t xml:space="preserve">, and geographic variations underlying fish sensitivity to coral extinction were recently uncovered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{"citationID":"zIHrNjAO","properties":{"formattedCitation":"(Luza et al., 2022; Parravicini et al., 2014; Strona et al., 2021)","plainCitation":"(Luza et al., 2022; Parravicini et al., 2014; Strona et al., 2021)","noteIndex":0},"citationItems":[{"id":192,"uris":["http://zotero.org/users/local/0pDY6SAD/items/MRE2M34N"],"itemData":{"id":192,"type":"article-journal","abstract":"Abstract\n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O."}],"issued":{"date-parts":[["2022",10,13]]}}},{"id":370,"uris":["http://zotero.org/users/local/0pDY6SAD/items/ZA3JDSWR"],"itemData":{"id":370,"type":"article-journal","abstract":"Abstract\n            The impact of anthropogenic activity on ecosystems has highlighted the need to move beyond the biogeographical delineation of species richness patterns to understanding the vulnerability of species assemblages, including the functional components that are linked to the processes they support. We developed a decision theory framework to quantitatively assess the global taxonomic and functional vulnerability of fish assemblages on tropical reefs using a combination of sensitivity to species loss, exposure to threats and extent of protection. Fish assemblages with high taxonomic and functional sensitivity are often exposed to threats but are largely missed by the global network of marine protected areas. We found that areas of high species richness spatially mismatch areas of high taxonomic and functional vulnerability. Nevertheless, there is strong spatial match between taxonomic and functional vulnerabilities suggesting a potential win–win conservation</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ecosystem service strategy if more protection is set in these locations.","container-title":"Ecology Letters","DOI":"10.1111/ele.12316","ISSN":"1461-023X, 1461-0248","issue":"9","journalAbbreviation":"Ecology Letters","language":"en","page":"1101-1110","source":"DOI.org (Crossref)","title":"Global mismatch between species richness and vulnerability of reef fish assemblages","volume":"17","author":[{"family":"Parravicini","given":"Valeriano"},{"family":"Villéger","given":"Sébastien"},{"family":"McClanahan","given":"Tim R."},{"family":"Arias</w:instrText>
        </w:r>
        <w:r w:rsidR="00AB7E63">
          <w:rPr>
            <w:rFonts w:ascii="Times New Roman" w:eastAsia="Rubik" w:hAnsi="Times New Roman" w:cs="Times New Roman"/>
            <w:sz w:val="24"/>
            <w:szCs w:val="24"/>
          </w:rPr>
          <w:instrText>‐</w:instrText>
        </w:r>
        <w:r w:rsidR="00AB7E63">
          <w:rPr>
            <w:rFonts w:ascii="Rubik" w:eastAsia="Rubik" w:hAnsi="Rubik" w:cs="Rubik"/>
            <w:sz w:val="24"/>
            <w:szCs w:val="24"/>
          </w:rPr>
          <w:instrText xml:space="preserve">González","given":"Jesus Ernesto"},{"family":"Bellwood","given":"David R."},{"family":"Belmaker","given":"Jonathan"},{"family":"Chabanet","given":"Pascale"},{"family":"Floeter","given":"Sergio R."},{"family":"Friedlander","given":"Alan M."},{"family":"Guilhaumon","given":"François"},{"family":"Vigliola","given":"Laurent"},{"family":"Kulbicki","given":"Michel"},{"family":"Mouillot","given":"David"}],"editor":[{"family":"Byers","given":"James J."}],"issued":{"date-parts":[["2014",9]]}}},{"id":223,"uris":["http://zotero.org/users/local/0pDY6SAD/items/UNMRY8E4"],"itemData":{"id":223,"type":"article-journal","abstract":"Reef fishes are a treasured part of marine biodiversity, and also provide needed protein for many millions of people. Although most reef fishes might survive projected increases in ocean temperatures, corals are less tolerant. A few fish species strictly depend on corals for food and shelter, suggesting that coral extinctions could lead to some secondary fish extinctions. However, secondary extinctions could extend far beyond those few coral-dependent species. Furthermore, it is yet unknown how such fish declines might vary around the world. Current coral mass mortalities led us to ask how fish communities would respond to coral loss within and across oceans. We mapped 6964 coral-reef-fish species and 119 coral genera, and then regressed reef-fish species richness against coral generic richness at the 1° scale (after controlling for biogeographic factors that drive species diversification). Consistent with small-scale studies, statistical extrapolations suggested that local fish richness across the globe would be around half its current value in a hypothetical world without coral, leading to more areas with low or intermediate fish species richness and fewer fish diversity hotspots.","container-title":"Proceedings of the Royal Society B: Biological Sciences","DOI":"10.1098/rspb.2021.0274","ISSN":"0962-8452, 1471-2954","issue":"1953","journalAbbreviation":"Proc. R. Soc. B.","language":"en","page":"20210274","source":"DOI.org (Crossref)","title":"Global tropical reef fish richness could decline by around half if corals are lost","volume":"288","author":[{"family":"Strona","given":"Giovanni"},{"family":"Lafferty","given":"Kevin D."},{"family":"Fattorini","given":"Simone"},{"family":"Beck","given":"Pieter S. A."},{"family":"Guilhaumon","given":"François"},{"family":"Arrigoni","given":"Roberto"},{"family":"Montano","given":"Simone"},{"family":"Seveso","given":"Davide"},{"family":"Galli","given":"Paolo"},{"family":"Planes","given":"Serge"},{"family":"Parravicini","given":"Valeriano"}],"issued":{"date-parts":[["2021",6,30]]}}}],"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(Luza et al., 2022; Parravicini et al., 2014; Strona et al., 2021)</w:t>
        </w:r>
        <w:r w:rsidR="00AB7E63">
          <w:rPr>
            <w:rFonts w:ascii="Rubik" w:eastAsia="Rubik" w:hAnsi="Rubik" w:cs="Rubik"/>
            <w:sz w:val="24"/>
            <w:szCs w:val="24"/>
          </w:rPr>
          <w:fldChar w:fldCharType="end"/>
        </w:r>
        <w:r>
          <w:rPr>
            <w:rFonts w:ascii="Rubik" w:eastAsia="Rubik" w:hAnsi="Rubik" w:cs="Rubik"/>
            <w:sz w:val="24"/>
            <w:szCs w:val="24"/>
          </w:rPr>
          <w:t>. In this context, the examination of potential cascading effects, i.e. the indirect fish extinctions that may happen as a consequence of direct fish extinctions caused by coral species loss, is a topic that remains virtually unexplored to date.</w:t>
        </w:r>
      </w:ins>
    </w:p>
    <w:p w14:paraId="0000002D" w14:textId="12A864E9" w:rsidR="00AD720D" w:rsidRDefault="004B2E2A">
      <w:pPr>
        <w:spacing w:line="480" w:lineRule="auto"/>
        <w:ind w:firstLine="720"/>
        <w:rPr>
          <w:ins w:id="173" w:author="André Luís Luza" w:date="2024-08-13T21:42:00Z"/>
          <w:rFonts w:ascii="Rubik" w:eastAsia="Rubik" w:hAnsi="Rubik" w:cs="Rubik"/>
          <w:sz w:val="24"/>
          <w:szCs w:val="24"/>
        </w:rPr>
      </w:pPr>
      <w:ins w:id="174" w:author="André Luís Luza" w:date="2024-08-13T21:42:00Z">
        <w:r>
          <w:rPr>
            <w:rFonts w:ascii="Rubik" w:eastAsia="Rubik" w:hAnsi="Rubik" w:cs="Rubik"/>
            <w:sz w:val="24"/>
            <w:szCs w:val="24"/>
          </w:rPr>
          <w:t xml:space="preserve">The effects of coextinction cascades can ripple across levels of ecological complexity, causing not only the loss of taxonomic diversity, but also the erosion of functional diversity </w:t>
        </w:r>
        <w:r w:rsidR="00AB7E63">
          <w:rPr>
            <w:rFonts w:ascii="Rubik" w:eastAsia="Rubik" w:hAnsi="Rubik" w:cs="Rubik"/>
            <w:sz w:val="24"/>
            <w:szCs w:val="24"/>
            <w:highlight w:val="white"/>
          </w:rPr>
          <w:fldChar w:fldCharType="begin"/>
        </w:r>
        <w:r w:rsidR="00AB7E63">
          <w:rPr>
            <w:rFonts w:ascii="Rubik" w:eastAsia="Rubik" w:hAnsi="Rubik" w:cs="Rubik"/>
            <w:sz w:val="24"/>
            <w:szCs w:val="24"/>
            <w:highlight w:val="white"/>
          </w:rPr>
          <w:instrText xml:space="preserve"> ADDIN ZOTERO_ITEM CSL_CITATION {"citationID":"CyVCtcUt","properties":{"formattedCitation":"(Bastazini et al., 2022; Srivastava et al., 2009; Valiente\\uc0\\u8208{}Banuet et al., 2015)","plainCitation":"(Bastazini et al., 2022; Srivastava et al., 2009; Valiente</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Banuet et al., 2015)","noteIndex":0},"citationItems":[{"id":293,"uris":["http://zotero.org/users/local/0pDY6SAD/items/DKXQZBXD"],"itemData":{"id":293,"type":"article-journal","container-title":"Ecological Modelling","DOI":"10.1016/j.ecolmodel.2022.109983","ISSN":"03043800","journalAbbreviation":"Ecological Modelling","language":"en","page":"109983","source":"DOI.org (Crossref)","title":"The role of evolutionary modes for trait-based cascades in mutualistic networks","volume":"470","author":[{"family":"Bastazini","given":"Vinicius Augusto Galvão"},{"family":"Debastiani","given":"Vanderlei"},{"family":"Cappelatti","given":"Laura"},{"family":"Guimarães","given":"Paulo"},{"family":"Pillar","given":"Valério D."}],"issued":{"date-parts":[["2022",8]]}}},{"id":387,"uris":["http://zotero.org/users/local/0pDY6SAD/items/94Y3HUMF"],"itemData":{"id":387,"type":"article-journal","abstract":"The flow of energy and nutrients between trophic levels is affected by both the trophic structure of food webs and the diversity of species within trophic levels. However, the combined effects of trophic structure and diversity on trophic transfer remain largely unknown. Here we ask whether changes in consumer diversity have the same effect as changes in resource diversity on rates of resource consumption. We address this question by focusing on consumer–resource dynamics for the ecologically important process of decomposition. This study compares the top</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down effect of consumer (detritivore) diversity on the consumption of dead organic matter (decomposition) with the bottom</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up effect of resource (detrital) diversity, based on a compilation of 90 observations reported in 28 studies. We did not detect effects of either detrital or consumer diversity on measures of detrital standing stock, and effects on consumer standing stock were equivocal. However, our meta</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analysis indicates that reductions in detritivore diversity result in significant reductions in the rate of decomposition. Detrital diversity has both positive and negative effects on decomposition, with no overall trend. This difference between top</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down and bottom</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up effects of diversity is robust to different effect size metrics and could not be explained by differences in experimental systems or designs between detritivore and detrital manipulations. Our finding that resource diversity has no net effect on consumption in “brown” (detritus–consumer) food webs contrasts with previous findings from “green” (plant–herbivore) food webs and suggests that effects of plant diversity on consumption may fundamentally change after plant death.","container-title":"Ecology","DOI":"10.1890/08-0439.1","ISSN":"0012-9658, 1939-9170","issue":"4","journalAbbreviation":"Ecology","language":"en","license":"http://onlinelibrary.wiley.com/termsAndConditions#vor","page":"1073-1083","source":"DOI.org (Crossref)","title":"Diversity has stronger top</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down than bottom</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up effects on decomposition","volume":"90","author":[{"family":"Srivastava","given":"Diane S."},{"family":"Cardinale","given":"Bradley J."},{"family":"Downing","given":"Amy L."},{"family":"Duffy","given":"J. Emmett"},{"family":"Jouseau","given":"Claire"},{"family":"Sankaran","given":"Mahesh"},{"family":"Wright","given":"Justin P."}],"issued":{"date-parts":[["2009",4]]}}},{"id":397,"uris":["http://zotero.org/users/local/0pDY6SAD/items/3TMUKYTY"],"itemData":{"id":397,"type":"article-journal","abstract":"Summary\n            \n              \n                \n                  The effects of the present biodiversity crisis have been largely focused on the loss of species. However, a missed component of biodiversity loss that often accompanies or even precedes species disappearance is the extinction of ecological interactions.\n                \n                \n                  Here, we propose a novel model that (i) relates the diversity of both species and interactions along a gradient of environmental deterioration and (ii) explores how the rate of loss of ecological functions, and consequently of ecosystem services, can be accelerated or restrained depending on how the rate of species loss covaries with the rate of interactions loss.\n                \n                \n                  We find that the loss of species and interactions are decoupled, such that ecological interactions are often lost at a higher rate. This implies that the loss of ecological interactions may occur well before species disappearance, affecting species functionality and ecosystems services at a faster rate than species extinctions. We provide a number of empirical case studies illustrating these points.\n                \n                \n                  Our approach emphasizes the importance of focusing on species interactions as the major biodiversity component from which the ‘health’ of ecosystems depends.","container-title":"Functional Ecology","DOI":"10.1111/1365-2435.12356","ISSN":"0269-8463, 1365-2435","issue":"3","journalAbbreviation":"Functional Ecology","language":"en","license":"http://onlinelibrary.wiley.com/termsAndConditions#vor","page":"299-307","source":"DOI.org (Crossref)","title":"Beyond species loss: the extinction of ecological interactions in a changing world","title-short":"Beyond species loss","volume":"29","author":[{"family":"Valiente</w:instrText>
        </w:r>
        <w:r w:rsidR="00AB7E63">
          <w:rPr>
            <w:rFonts w:ascii="Times New Roman" w:eastAsia="Rubik" w:hAnsi="Times New Roman" w:cs="Times New Roman"/>
            <w:sz w:val="24"/>
            <w:szCs w:val="24"/>
            <w:highlight w:val="white"/>
          </w:rPr>
          <w:instrText>‐</w:instrText>
        </w:r>
        <w:r w:rsidR="00AB7E63">
          <w:rPr>
            <w:rFonts w:ascii="Rubik" w:eastAsia="Rubik" w:hAnsi="Rubik" w:cs="Rubik"/>
            <w:sz w:val="24"/>
            <w:szCs w:val="24"/>
            <w:highlight w:val="white"/>
          </w:rPr>
          <w:instrText xml:space="preserve">Banuet","given":"Alfonso"},{"family":"Aizen","given":"Marcelo A."},{"family":"Alcántara","given":"Julio M."},{"family":"Arroyo","given":"Juan"},{"family":"Cocucci","given":"Andrea"},{"family":"Galetti","given":"Mauro"},{"family":"García","given":"María B."},{"family":"García","given":"Daniel"},{"family":"Gómez","given":"José M."},{"family":"Jordano","given":"Pedro"},{"family":"Medel","given":"Rodrigo"},{"family":"Navarro","given":"Luis"},{"family":"Obeso","given":"José R."},{"family":"Oviedo","given":"Ramona"},{"family":"Ramírez","given":"Nelson"},{"family":"Rey","given":"Pedro J."},{"family":"Traveset","given":"Anna"},{"family":"Verdú","given":"Miguel"},{"family":"Zamora","given":"Regino"}],"editor":[{"family":"Johnson","given":"Marc"}],"issued":{"date-parts":[["2015",3]]}}}],"schema":"https://github.com/citation-style-language/schema/raw/master/csl-citation.json"} </w:instrText>
        </w:r>
        <w:r w:rsidR="00AB7E63">
          <w:rPr>
            <w:rFonts w:ascii="Rubik" w:eastAsia="Rubik" w:hAnsi="Rubik" w:cs="Rubik"/>
            <w:sz w:val="24"/>
            <w:szCs w:val="24"/>
            <w:highlight w:val="white"/>
          </w:rPr>
          <w:fldChar w:fldCharType="separate"/>
        </w:r>
        <w:r w:rsidR="00AB7E63" w:rsidRPr="00AB7E63">
          <w:rPr>
            <w:rFonts w:ascii="Rubik" w:hAnsi="Rubik" w:cs="Rubik"/>
            <w:sz w:val="24"/>
            <w:szCs w:val="24"/>
          </w:rPr>
          <w:t>(Bastazini et al., 2022; Srivastava et al., 2009; Valiente‐Banuet et al., 2015)</w:t>
        </w:r>
        <w:r w:rsidR="00AB7E63">
          <w:rPr>
            <w:rFonts w:ascii="Rubik" w:eastAsia="Rubik" w:hAnsi="Rubik" w:cs="Rubik"/>
            <w:sz w:val="24"/>
            <w:szCs w:val="24"/>
            <w:highlight w:val="white"/>
          </w:rPr>
          <w:fldChar w:fldCharType="end"/>
        </w:r>
        <w:r>
          <w:rPr>
            <w:rFonts w:ascii="Rubik" w:eastAsia="Rubik" w:hAnsi="Rubik" w:cs="Rubik"/>
            <w:sz w:val="24"/>
            <w:szCs w:val="24"/>
          </w:rPr>
          <w:t xml:space="preserve">, affecting ecosystem functioning and the provision of services that we depend upon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{"citationID":"J1oCxkvj","properties":{"formattedCitation":"(Giglio et al., 2023)","plainCitation":"(Giglio et al., 2023)","noteIndex":0},"citationItems":[{"id":336,"uris":["http://zotero.org/users/local/0pDY6SAD/items/3ANYY9I3"],"itemData":{"id":336,"type":"article-journal","container-title":"Environmental Management","DOI":"10.1007/s00267-023-01912-y","ISSN":"0364-152X, 1432-1009","journalAbbreviation":"Environmental Management","language":"en","source":"DOI.org (Crossref)","title":"A Global Systematic Literature Review of Ecosystem Services in Reef Environments","URL":"https://link.springer.com/10.1007/s00267-023-01912-y","author":[{"family":"Giglio","given":"Vinicius J."},{"family":"Aued","given":"Anaide W."},{"family":"Cordeiro","given":"Cesar A. M. M."},{"family":"Eggertsen","given":"Linda"},{"family":"S. Ferrari","given":"Débora"},{"family":"Gonçalves","given":"Leandra R."},{"family":"Hanazaki","given":"Natalia"},{"family":"Luiz","given":"Osmar J."},{"family":"Luza","given":"André L."},{"family":"Mendes","given":"Thiago C."},{"family":"Pinheiro","given":"Hudson T."},{"family":"Segal","given":"Bárbara"},{"family":"Waechter","given":"Luiza S."},{"family":"Bender","given":"Mariana G."}],"accessed":{"date-parts":[["2024",8,9]]},"issued":{"date-parts":[["2023",11,25]]}}}],"schema":"https://github.com/citation-style-language/schema/raw/master/csl-citation.json"}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(Giglio et al., 2023)</w:t>
        </w:r>
        <w:r w:rsidR="00AB7E63">
          <w:rPr>
            <w:rFonts w:ascii="Rubik" w:eastAsia="Rubik" w:hAnsi="Rubik" w:cs="Rubik"/>
            <w:sz w:val="24"/>
            <w:szCs w:val="24"/>
          </w:rPr>
          <w:fldChar w:fldCharType="end"/>
        </w:r>
        <w:r>
          <w:rPr>
            <w:rFonts w:ascii="Rubik" w:eastAsia="Rubik" w:hAnsi="Rubik" w:cs="Rubik"/>
            <w:sz w:val="24"/>
            <w:szCs w:val="24"/>
          </w:rPr>
          <w:t xml:space="preserve">. Simulations suggested global loss of 50% of fish species and 23% of functional entities with 100% coral species loss for tropical reefs, indicating significant changes to taxonomic and functional diversity, respectively </w:t>
        </w:r>
        <w:r w:rsidR="00AB7E63">
          <w:rPr>
            <w:rFonts w:ascii="Rubik" w:eastAsia="Rubik" w:hAnsi="Rubik" w:cs="Rubik"/>
            <w:sz w:val="24"/>
            <w:szCs w:val="24"/>
          </w:rPr>
          <w:fldChar w:fldCharType="begin"/>
        </w:r>
        <w:r w:rsidR="00AB7E63">
          <w:rPr>
            <w:rFonts w:ascii="Rubik" w:eastAsia="Rubik" w:hAnsi="Rubik" w:cs="Rubik"/>
            <w:sz w:val="24"/>
            <w:szCs w:val="24"/>
          </w:rPr>
          <w:instrText xml:space="preserve"> ADDIN ZOTERO_ITEM CSL_CITATION {"citationID":"luw85lIF","properties":{"formattedCitation":"(Strona et al., 2021)","plainCitation":"(Strona et al., 2021)","noteIndex":0},"citationItems":[{"id":223,"uris":["http://zotero.org/users/local/0pDY6SAD/items/UNMRY8E4"],"itemData":{"id":223,"type":"article-journal","abstract":"Reef fishes are a treasured part of marine biodiversity, and also provide needed protein for many millions of people. Although most reef fishes might survive projected increases in ocean temperatures, corals are less tolerant. A few fish species strictly depend on corals for food and shelter, suggesting that coral extinctions could lead to some secondary fish extinctions. However, secondary extinctions could extend far beyond those few coral-dependent species. Furthermore, it is yet unknown how such fish declines might vary around the world. Current coral mass mortalities led us to ask how fish communities would respond to coral loss within and across oceans. We mapped 6964 coral-reef-fish species and 119 coral genera, and then regressed reef-fish species richness against coral generic richness at the 1° scale (after controlling for biogeographic factors that drive species diversification). Consistent with small-scale studies, statistical extrapolations suggested that local fish richness across the globe would be around half its current value in a hypothetical world without coral, leading to more areas with low or intermediate fish species richness and fewer fish diversity hotspots.","container-title":"Proceedings of the Royal Society B: Biological Sciences","DOI":"10.1098/rspb.2021.0274","ISSN":"0962-8452, 1471-2954","issue":"1953","journalAbbreviation":"Proc. R. Soc. B.","language":"en","page":"20210274","source":"DOI.org (Crossref)","title":"Global tropical reef fish richness could decline by around half if corals are lost","volume":"288","author":[{"family":"Strona","given":"Giovanni"},{"family":"Lafferty","given":"Kevin D."},{"family":"Fattorini","given":"Simone"},{"family":"Beck","given":"Pieter S. A."},{"family":"Guilhaumon","given":"François"},{"family":"Arrigoni","given":"Roberto"},{"family":"Montano","given":"Simone"},{"family":"Seveso","given":"Davide"},{"family":"Galli","given":"Paolo"},{"family":"Planes","given":"Serge"},{"family":"Parravicini","given":"Valeriano"}],"issued":{"date-parts":[["2021",6,30]]}}}],"schema":"https://github.com/citation-style-language/schema/raw/master/csl-citation.json"} </w:instrText>
        </w:r>
        <w:r w:rsidR="00AB7E63">
          <w:rPr>
            <w:rFonts w:ascii="Rubik" w:eastAsia="Rubik" w:hAnsi="Rubik" w:cs="Rubik"/>
            <w:sz w:val="24"/>
            <w:szCs w:val="24"/>
          </w:rPr>
          <w:fldChar w:fldCharType="separate"/>
        </w:r>
        <w:r w:rsidR="00AB7E63" w:rsidRPr="00AB7E63">
          <w:rPr>
            <w:rFonts w:ascii="Rubik" w:hAnsi="Rubik" w:cs="Rubik"/>
            <w:sz w:val="24"/>
          </w:rPr>
          <w:t>(Strona et al., 2021)</w:t>
        </w:r>
        <w:r w:rsidR="00AB7E63">
          <w:rPr>
            <w:rFonts w:ascii="Rubik" w:eastAsia="Rubik" w:hAnsi="Rubik" w:cs="Rubik"/>
            <w:sz w:val="24"/>
            <w:szCs w:val="24"/>
          </w:rPr>
          <w:fldChar w:fldCharType="end"/>
        </w:r>
        <w:r>
          <w:rPr>
            <w:rFonts w:ascii="Rubik" w:eastAsia="Rubik" w:hAnsi="Rubik" w:cs="Rubik"/>
            <w:sz w:val="24"/>
            <w:szCs w:val="24"/>
          </w:rPr>
          <w:t xml:space="preserve">. However, these analyses excluded Southwestern (SW) Atlantic reefs. For these reefs, the total loss of coral species  caused the loss of 37% of fish species and 5% of its functional diversity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{"citationID":"n7oRLzpf","properties":{"formattedCitation":"(Luza et al., 2022)","plainCitation":"(Luza et al., 2022)","noteIndex":0},"citationItems":[{"id":192,"uris":["http://zotero.org/users/local/0pDY6SAD/items/MRE2M34N"],"itemData":{"id":192,"type":"article-journal","abstract":"Abstract\n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(Luza et al., 2022)</w:t>
        </w:r>
        <w:r w:rsidR="008F352D">
          <w:rPr>
            <w:rFonts w:ascii="Rubik" w:eastAsia="Rubik" w:hAnsi="Rubik" w:cs="Rubik"/>
            <w:sz w:val="24"/>
            <w:szCs w:val="24"/>
          </w:rPr>
          <w:fldChar w:fldCharType="end"/>
        </w:r>
        <w:r>
          <w:rPr>
            <w:rFonts w:ascii="Rubik" w:eastAsia="Rubik" w:hAnsi="Rubik" w:cs="Rubik"/>
            <w:sz w:val="24"/>
            <w:szCs w:val="24"/>
          </w:rPr>
          <w:t xml:space="preserve">. Both studies involved the removal of either single coral species or all coral species simultaneously, which limited their ability to assess the potential influence of cascading extinctions on the structure of reef fish communities. Climate change </w:t>
        </w:r>
        <w:r>
          <w:rPr>
            <w:rFonts w:ascii="Rubik" w:eastAsia="Rubik" w:hAnsi="Rubik" w:cs="Rubik"/>
            <w:sz w:val="24"/>
            <w:szCs w:val="24"/>
          </w:rPr>
          <w:lastRenderedPageBreak/>
          <w:t xml:space="preserve">will likely affect corals differently and perhaps sequentially along a gradient of bleaching vulnerability and post bleaching mortality, with a more deleterious impact expected for branching corals (acroporids) and hydrocorals (milleporids)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{"citationID":"vK4snBnV","properties":{"formattedCitation":"(Hughes et al., 2018; McWilliam et al., 2018)","plainCitation":"(Hughes et al., 2018; McWilliam et al., 2018)","noteIndex":0},"citationItems":[{"id":338,"uris":["http://zotero.org/users/local/0pDY6SAD/items/3Y5IFGTH"],"itemData":{"id":338,"type":"article-journal","container-title":"Nature","DOI":"10.1038/s41586-018-0041-2","ISSN":"0028-0836, 1476-4687","issue":"7702","journalAbbreviation":"Nature","language":"en","page":"492-496","source":"DOI.org (Crossref)","title":"Global warming transforms coral reef assemblages","volume":"556","author":[{"family":"Hughes","given":"Terry P."},{"family":"Kerry","given":"James T."},{"family":"Baird","given":"Andrew H."},{"family":"Connolly","given":"Sean R."},{"family":"Dietzel","given":"Andreas"},{"family":"Eakin","given":"C. Mark"},{"family":"Heron","given":"Scott F."},{"family":"Hoey","given":"Andrew S."},{"family":"Hoogenboom","given":"Mia O."},{"family":"Liu","given":"Gang"},{"family":"McWilliam","given":"Michael J."},{"family":"Pears","given":"Rachel J."},{"family":"Pratchett","given":"Morgan S."},{"family":"Skirving","given":"William J."},{"family":"Stella","given":"Jessica S."},{"family":"Torda","given":"Gergely"}],"issued":{"date-parts":[["2018",4]]}}},{"id":409,"uris":["http://zotero.org/users/local/0pDY6SAD/items/MW235RUC"],"itemData":{"id":409,"type":"article-journal","abstract":"Significance\n            The wide variety of functional trait combinations among the world’s coral faunas can be represented by just a few dimensions of variation. The diversity of coral traits among these dimensions is consistently high along Pacific and Indian Ocean diversity gradients, despite a threefold decline in species richness (from approximately 600 to 200 species). Functional redundancy, defined as multiple species sharing similar arrays of traits, is highest in the central Indo-Pacific biodiversity hotspot. While these Indo-Pacific provinces are globally important reserves of coral reef resilience and function, peripheral species-poor regions are potentially more vulnerable to functional collapse, as indicated by a critical lack of redundancy among species and the reduced capacity for similar species to respond differently to chronic or acute stressors.\n          , \n            \n              Corals are major contributors to a range of key ecosystem functions on tropical reefs, including calcification, photosynthesis, nutrient cycling, and the provision of habitat structure. The abundance of corals is declining at multiple scales, and the species composition of assemblages is responding to escalating human pressures, including anthropogenic global warming. An urgent challenge is to understand the functional consequences of these shifts in abundance and composition in different biogeographical contexts. While global patterns of coral species richness are well known, the biogeography of coral functions in provinces and domains with high and low redundancy is poorly understood. Here, we quantify the functional traits of all currently recognized zooxanthellate coral species (\n              n\n              = 821) in both the Indo-Pacific and Atlantic domains to examine the relationships between species richness and the diversity and redundancy of functional trait space. We find that trait diversity is remarkably conserved (&gt;75% of the global total) along latitudinal and longitudinal gradients in species richness, falling away only in species-poor provinces (\n              n\n              &lt; 200), such as the Persian Gulf (52% of the global total), Hawaii (37%), the Caribbean (26%), and the East-Pacific (20%), where redundancy is also diminished. In the more species-poor provinces, large and ecologically important areas of trait space are empty, or occupied by just a few, highly distinctive species. These striking biogeographical differences in redundancy could affect the resilience of critical reef functions and highlight the vulnerability of relatively depauperate, peripheral locations, which are often a low priority for targeted conservation efforts.","container-title":"Proceedings of the National Academy of Sciences","DOI":"10.1073/pnas.1716643115","ISSN":"0027-8424, 1091-6490","issue":"12","journalAbbreviation":"Proc. Natl. Acad. Sci. U.S.A.","language":"en","page":"3084-3089","source":"DOI.org (Crossref)","title":"Biogeographical disparity in the functional diversity and redundancy of corals","volume":"115","author":[{"family":"McWilliam","given":"Mike"},{"family":"Hoogenboom","given":"Mia O."},{"family":"Baird","given":"Andrew H."},{"family":"Kuo","given":"Chao-Yang"},{"family":"Madin","given":"Joshua S."},{"family":"Hughes","given":"Terry P."}],"issued":{"date-parts":[["2018",3,20]]}}}],"schema":"https://github.com/citation-style-language/schema/raw/master/csl-citation.json"}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(Hughes et al., 2018; McWilliam et al., 2018)</w:t>
        </w:r>
        <w:r w:rsidR="008F352D">
          <w:rPr>
            <w:rFonts w:ascii="Rubik" w:eastAsia="Rubik" w:hAnsi="Rubik" w:cs="Rubik"/>
            <w:sz w:val="24"/>
            <w:szCs w:val="24"/>
          </w:rPr>
          <w:fldChar w:fldCharType="end"/>
        </w:r>
        <w:r>
          <w:rPr>
            <w:rFonts w:ascii="Rubik" w:eastAsia="Rubik" w:hAnsi="Rubik" w:cs="Rubik"/>
            <w:sz w:val="24"/>
            <w:szCs w:val="24"/>
          </w:rPr>
          <w:t>. These coral groups confer exceptionally high habitat complexity and heterogeneity to reefs, and their decline could lead to the loss of several reef fish species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{"citationID":"p6HCOIwh","properties":{"formattedCitation":"(Coker et al., 2014; Wilson et al., 2006)","plainCitation":"(Coker et al., 2014; Wilson et al., 2006)","noteIndex":0},"citationItems":[{"id":315,"uris":["http://zotero.org/users/local/0pDY6SAD/items/VQ3955KY"],"itemData":{"id":315,"type":"article-journal","container-title":"Reviews in Fish Biology and Fisheries","DOI":"10.1007/s11160-013-9319-5","ISSN":"0960-3166, 1573-5184","issue":"1","journalAbbreviation":"Rev Fish Biol Fisheries","language":"en","license":"http://www.springer.com/tdm","page":"89-126","source":"DOI.org (Crossref)","title":"Importance of live coral habitat for reef fishes","volume":"24","author":[{"family":"Coker","given":"Darren J."},{"family":"Wilson","given":"Shaun K."},{"family":"Pratchett","given":"Morgan S."}],"issued":{"date-parts":[["2014",3]]}}},{"id":403,"uris":["http://zotero.org/users/local/0pDY6SAD/items/Y2CZPQL3"],"itemData":{"id":403,"type":"article-journal","abstract":"Abstract\n            \n              Increased frequency of disturbances and anthropogenic activities are predicted to have a devastating impact on coral reefs that will ultimately change the composition of reef associated fish communities. We reviewed and analysed studies that document the effects of disturbance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mediated coral loss on coral reef fishes. Meta</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analysis of 17 independent studies revealed that 62% of fish species declined in abundance within 3 years of disturbances that resulted in &gt;10%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mediated coral loss. Coral loss &gt;20%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of\n              Acanthaster planci\n              ). This is most evident among small bodied species and suggests the long</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term consequences of coral loss through coral bleaching and crown</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of</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thorn starfish outbreaks may be much more substantial than the short</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term effects currently documented.","container-title":"Global Change Biology","DOI":"10.1111/j.1365-2486.2006.01252.x","ISSN":"1354-1013, 1365-2486","issue":"11","journalAbbreviation":"Global Change Biology","language":"en","license":"http://onlinelibrary.wiley.com/termsAndConditions#vor","page":"2220-2234","source":"DOI.org (Crossref)","title":"Multiple disturbances and the global degradation of coral reefs: are reef fishes at risk or resilient?","title-short":"Multiple disturbances and the global degradation of coral reefs","volume":"12","author":[{"family":"Wilson","given":"Shaun K."},{"family":"Graham","given":"Nicholas A. J."},{"family":"Pratchett","given":"Morgan S."},{"family":"Jones","given":"Geoffrey P."},{"family":"Polunin","given":"Nicholas V. C."}],"issued":{"date-parts":[["2006",11]]}}}],"schema":"https://github.com/citation-style-language/schema/raw/master/csl-citation.json"}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(Coker et al., 2014; Wilson et al., 2006)</w:t>
        </w:r>
        <w:r w:rsidR="008F352D">
          <w:rPr>
            <w:rFonts w:ascii="Rubik" w:eastAsia="Rubik" w:hAnsi="Rubik" w:cs="Rubik"/>
            <w:sz w:val="24"/>
            <w:szCs w:val="24"/>
          </w:rPr>
          <w:fldChar w:fldCharType="end"/>
        </w:r>
        <w:r>
          <w:rPr>
            <w:rFonts w:ascii="Rubik" w:eastAsia="Rubik" w:hAnsi="Rubik" w:cs="Rubik"/>
            <w:sz w:val="24"/>
            <w:szCs w:val="24"/>
          </w:rPr>
          <w:t xml:space="preserve">. Additionally, secondary extinctions </w:t>
        </w:r>
        <w:r w:rsidR="00C848A6">
          <w:rPr>
            <w:rFonts w:ascii="Rubik" w:eastAsia="Rubik" w:hAnsi="Rubik" w:cs="Rubik"/>
            <w:sz w:val="24"/>
            <w:szCs w:val="24"/>
          </w:rPr>
          <w:t xml:space="preserve">can happen because </w:t>
        </w:r>
        <w:r>
          <w:rPr>
            <w:rFonts w:ascii="Rubik" w:eastAsia="Rubik" w:hAnsi="Rubik" w:cs="Rubik"/>
            <w:sz w:val="24"/>
            <w:szCs w:val="24"/>
          </w:rPr>
          <w:t xml:space="preserve">other fish can interact indirectly with corals through predator-prey relationships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{"citationID":"sX9peAul","properties":{"formattedCitation":"(Capitani et al., 2022)","plainCitation":"(Capitani et al., 2022)","noteIndex":0},"citationItems":[{"id":308,"uris":["http://zotero.org/users/local/0pDY6SAD/items/9RIMANBP"],"itemData":{"id":308,"type":"article-journal","container-title":"Ecosystems","DOI":"10.1007/s10021-021-00691-z","ISSN":"1432-9840, 1435-0629","issue":"4","journalAbbreviation":"Ecosystems","language":"en","page":"843-857","source":"DOI.org (Crossref)","title":"Ocean Warming Will Reduce Standing Biomass in a Tropical Western Atlantic Reef Ecosystem","volume":"25","author":[{"family":"Capitani","given":"Leonardo"},{"family":"De Araujo","given":"Júlio Neves"},{"family":"Vieira","given":"Edson A."},{"family":"Angelini","given":"Ronaldo"},{"family":"Longo","given":"Guilherme O."}],"issued":{"date-parts":[["2022",6]]}}}],"schema":"https://github.com/citation-style-language/schema/raw/master/csl-citation.json"}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(Capitani et al., 2022)</w:t>
        </w:r>
        <w:r w:rsidR="008F352D">
          <w:rPr>
            <w:rFonts w:ascii="Rubik" w:eastAsia="Rubik" w:hAnsi="Rubik" w:cs="Rubik"/>
            <w:sz w:val="24"/>
            <w:szCs w:val="24"/>
          </w:rPr>
          <w:fldChar w:fldCharType="end"/>
        </w:r>
        <w:r>
          <w:rPr>
            <w:rFonts w:ascii="Rubik" w:eastAsia="Rubik" w:hAnsi="Rubik" w:cs="Rubik"/>
            <w:sz w:val="24"/>
            <w:szCs w:val="24"/>
          </w:rPr>
          <w:t xml:space="preserve"> and mutualistic interactions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{"citationID":"a80x999L","properties":{"formattedCitation":"(Quimbayo et al., 2018)","plainCitation":"(Quimbayo et al., 2018)","noteIndex":0},"citationItems":[{"id":375,"uris":["http://zotero.org/users/local/0pDY6SAD/items/W77A9FZU"],"itemData":{"id":375,"type":"article-journal","abstract":"Abstract\n            \n              Aim\n              We studied the underlying biotic and abiotic drivers of network patterns in marine cleaning mutualisms (species feeding upon ectoparasites and injured tissues of others) at large spatial scales.\n            \n            \n              Location\n              Eleven marine biogeographical provinces.\n            \n            \n              Time period\n              1971–2018.\n            \n            \n              Major taxa studied\n              Reef fish and shrimps.\n            \n            \n              Methods\n              We combined field and literature data to test whether recurrent patterns in mutualistic networks (nestedness, modularity) describe the distributions of marine cleaning interactions. Nested network structures suggest that some cleaner species interact with many clients while the others clean fewer, predictable subsets of these clients; modular network structures suggest that cleaners and clients interact within defined, densely connected subsets of species. We used linear mixed models to evaluate whether the life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history traits of cleaners contribute to the emergence of these patterns locally and whether environmental and geographical factors influence the network structures.\n            \n            \n              Results\n              Marine cleaning networks were more nested than modular. Nestedness was prevalent in communities with dedicated cleaners (ones that feed exclusively by cleaning), whereas communities with only facultative cleaners (ones that clean opportunistically) were generally unstructured. Cleaner type and taxa were the only traits shaping networks, with dedicated fish cleaners contributing disproportionally more than facultative cleaners and shrimps to the emergence of nestedness. Although cleaner species seem concentrated around the tropics and biodiversity centres, we did not detect an influence of environmental and geographical factors on network structures.\n            \n            \n              Main conclusions\n              Dedicated species are key in shaping the structure of marine cleaning mutualistic networks. By relying exclusively on cleaning to feed, dedicated cleaners interact with most of the available clients and form the network core, whereas the opportunistic facultative species tend to clean the most common clients. We hypothesize that trophic niche variation and phenotypic specialization are major drivers of this asymmetry in marine mutualisms. Our study strengthens the links between biotic interactions at the community level and the distribution of species and specializations at larger spatial scales.","container-title":"Global Ecology and Biogeography","DOI":"10.1111/geb.12780","ISSN":"1466-822X, 1466-8238","issue":"10","journalAbbreviation":"Global Ecol Biogeogr","language":"en","page":"1238-1250","source":"DOI.org (Crossref)","title":"The global structure of marine cleaning mutualistic networks","volume":"27","author":[{"family":"Quimbayo","given":"Juan Pablo"},{"family":"Cantor","given":"Mauricio"},{"family":"Dias","given":"Murilo S."},{"family":"Grutter","given":"Alexandra S."},{"family":"Gingins","given":"Simon"},{"family":"Becker","given":"Justine H. A."},{"family":"Floeter","given":"Sergio R."}],"issued":{"date-parts":[["2018",10]]}}}],"schema":"https://github.com/citation-style-language/schema/raw/master/csl-citation.json"}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(Quimbayo et al., 2018)</w:t>
        </w:r>
        <w:r w:rsidR="008F352D">
          <w:rPr>
            <w:rFonts w:ascii="Rubik" w:eastAsia="Rubik" w:hAnsi="Rubik" w:cs="Rubik"/>
            <w:sz w:val="24"/>
            <w:szCs w:val="24"/>
          </w:rPr>
          <w:fldChar w:fldCharType="end"/>
        </w:r>
        <w:r>
          <w:rPr>
            <w:rFonts w:ascii="Rubik" w:eastAsia="Rubik" w:hAnsi="Rubik" w:cs="Rubik"/>
            <w:sz w:val="24"/>
            <w:szCs w:val="24"/>
          </w:rPr>
          <w:t xml:space="preserve"> established with coral-associated fish.</w:t>
        </w:r>
      </w:ins>
    </w:p>
    <w:p w14:paraId="0000002E" w14:textId="0863701B" w:rsidR="00AD720D" w:rsidRDefault="004B2E2A">
      <w:pPr>
        <w:spacing w:line="480" w:lineRule="auto"/>
        <w:ind w:firstLine="720"/>
        <w:rPr>
          <w:ins w:id="175" w:author="André Luís Luza" w:date="2024-08-13T21:42:00Z"/>
          <w:rFonts w:ascii="Rubik" w:eastAsia="Rubik" w:hAnsi="Rubik" w:cs="Rubik"/>
          <w:sz w:val="24"/>
          <w:szCs w:val="24"/>
        </w:rPr>
      </w:pPr>
      <w:bookmarkStart w:id="176" w:name="_Hlk174394512"/>
      <w:ins w:id="177" w:author="André Luís Luza" w:date="2024-08-13T21:42:00Z">
        <w:r>
          <w:rPr>
            <w:rFonts w:ascii="Rubik" w:eastAsia="Rubik" w:hAnsi="Rubik" w:cs="Rubik"/>
            <w:sz w:val="24"/>
            <w:szCs w:val="24"/>
          </w:rPr>
          <w:t xml:space="preserve">Here, beyond using a tripartite network to estimate direct and indirect effects of habitat patch loss to taxonomic diversity, we take a step forward in coextinction analysis and design an algorithm that evaluates network functional robustness. We applied this approach for corals and fish of Southwestern Atlantic reefs, and considered three scenarios of coral (habitat) species loss: degree centrality, vulnerability to bleaching and post-bleaching mortality, and random removal. </w:t>
        </w:r>
        <w:bookmarkEnd w:id="176"/>
        <w:r>
          <w:rPr>
            <w:rFonts w:ascii="Rubik" w:eastAsia="Rubik" w:hAnsi="Rubik" w:cs="Rubik"/>
            <w:sz w:val="24"/>
            <w:szCs w:val="24"/>
          </w:rPr>
          <w:t xml:space="preserve">The degree centrality scenario reflects a deterministic mode of loss entirely based on the network structure, where the most connected species are considered more critical for the network's stability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{"citationID":"hGNlqNaR","properties":{"formattedCitation":"(Bastazini et al., 2019)","plainCitation":"(Bastazini et al., 2019)","noteIndex":0},"citationItems":[{"id":291,"uris":["http://zotero.org/users/local/0pDY6SAD/items/KUD73BWX"],"itemData":{"id":291,"type":"article-journal","abstract":"Summary\n            Understanding cascading effects of species loss is a major challenge for ecologists. Traditionally, the robustness of ecological networks has been evaluated based on simulation studies where primary extinctions occur at random or as a function of species specialization, ignoring other important biological factors. Here, we estimate the robustness of a seed dispersal network from a grassland–forest mosaic in southern Brazil, simulating distinct scenarios of woody plant species extinction, including scenarios where species are eliminated based on their evolutionary and functional distinctiveness. Our results suggest that the network is more robust when species are eliminated based on their evolutionary uniqueness, followed by random extinctions, the extinction of the most specialist species, functional distinctiveness and, at last, when the most generalist species are sequentially eliminated. Our results provide important information for grassland–forest mosaic management, as they indicate that loss of generalist species and functional diversity makes the system more likely to collapse.","container-title":"Environmental Conservation","DOI":"10.1017/S0376892918000334","ISSN":"0376-8929, 1469-4387","issue":"1","journalAbbreviation":"Envir. Conserv.","language":"en","license":"https://www.cambridge.org/core/terms","page":"52-58","source":"DOI.org (Crossref)","title":"Loss of Generalist Plant Species and Functional Diversity Decreases the Robustness of a Seed Dispersal Network","volume":"46","author":[{"family":"Bastazini","given":"Vinicius Ag"},{"family":"Debastiani","given":"Vanderlei J"},{"family":"Azambuja","given":"Bethânia O"},{"family":"Guimarães","given":"Paulo R"},{"family":"Pillar","given":"Valério D"}],"issued":{"date-parts":[["2019",3]]}}}],"schema":"https://github.com/citation-style-language/schema/raw/master/csl-citation.json"}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(Bastazini et al., 2019)</w:t>
        </w:r>
        <w:r w:rsidR="008F352D">
          <w:rPr>
            <w:rFonts w:ascii="Rubik" w:eastAsia="Rubik" w:hAnsi="Rubik" w:cs="Rubik"/>
            <w:sz w:val="24"/>
            <w:szCs w:val="24"/>
          </w:rPr>
          <w:fldChar w:fldCharType="end"/>
        </w:r>
        <w:r>
          <w:rPr>
            <w:rFonts w:ascii="Rubik" w:eastAsia="Rubik" w:hAnsi="Rubik" w:cs="Rubik"/>
            <w:sz w:val="24"/>
            <w:szCs w:val="24"/>
          </w:rPr>
          <w:t>. The bleaching vulnerability scenario, where corals more susceptible to bleaching events are removed first, introduces a mechanistic influence on network robustness, considering real-world observations of coral vulnerability in Southwestern Atlantic reefs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{"citationID":"oBV1HFiW","properties":{"formattedCitation":"(Braz et al., 2022; Corazza et al., 2024; Pereira et al., 2022; Teixeira et al., 2019)","plainCitation":"(Braz et al., 2022; Corazza et al., 2024; Pereira et al., 2022; Teixeira et al., 2019)","noteIndex":0},"citationItems":[{"id":265,"uris":["http://zotero.org/users/local/0pDY6SAD/items/KYYTQ52G"],"itemData":{"id":265,"type":"article-journal","container-title":"Coral Reefs","DOI":"10.1007/s00338-022-02303-1","ISSN":"0722-4028, 1432-0975","issue":"5","journalAbbreviation":"Coral Reefs","language":"en","page":"1537-1548","source":"DOI.org (Crossref)","title":"Unprecedented erosion of Mussismilia harttii, a major reef-building species in the Southwestern Atlantic, after the 2019 bleaching event","volume":"41","author":[{"family":"Braz","given":"Giulia B."},{"family":"Lacerda","given":"Carlos H. F."},{"family":"Evangelista","given":"Heitor"},{"family":"Güth","given":"Arthur Z."},{"family":"Rumbelsperger","given":"Anelize M. B."},{"family":"Capel","given":"Kátia C. C."},{"family":"Dall’Occo","given":"Paola L."},{"family":"Mies","given":"Miguel"}],"issued":{"date-parts":[["2022",10]]}}},{"id":264,"uris":["http://zotero.org/users/local/0pDY6SAD/items/BCE2SAP6"],"itemData":{"id":264,"type":"article-journal","container-title":"Marine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G."},{"family":"Zilberberg","given":"Carla"},{"family":"Mies","given":"Miguel"}],"issued":{"date-parts":[["2024",5]]}}},{"id":262,"uris":["http://zotero.org/users/local/0pDY6SAD/items/SPMAWVGG"],"itemData":{"id":262,"type":"article-journal","abstract":"Thermal stress is now considered the major recent cause of coral reef degradation; yet few studies have been conducted describing those effects on Southwestern Atlantic (SWA) reefs. The SWA represents a coral endemism hotspot with low-functional redundancy and therefore high extinction risk. Recent research has suggested a “thermal refuge” potential for SWA; however, evidence could suggest a different trend. We report herein an unprecedented coral mortality on the largest coastal Brazilian Marine Protected Area (MPA) following the worst thermal stress event since 1985. Degree Heating Week (DHW) values over 4.0 were observed for 107 days, averaging 8.70 for the period, with a maximum of 12.1. Average live coral cover was reduced by 18.1% while average turf algae cover increase by 19.3%. Mortality was highest for three coral species, with a mean mortality of 50.8% per transect for\n              Millepora braziliensis\n              , 32.6% for\n              Mussismilia harttii\n              and 16.6% for\n              Millepora alcicornis\n              . Our unique data for SWA indicates that the populations of two Brazilian endemic species (\n              Millepora braziliensis\n              and\n              Mussismilia harttii\n              ) are under severe threat from global warming and that overall coral cover has been dramatically reduced. Hence, the idea of a possible “thermal” refugia within the SWA must be taken with caution for this coral endemism hotspot.","container-title":"Frontiers in Marine Science","DOI":"10.3389/fmars.2022.725778","ISSN":"2296-7745","journalAbbreviation":"Front. Mar. Sci.","page":"725778","source":"DOI.org (Crossref)","title":"Unprecedented Coral Mortality on Southwestern Atlantic Coral Reefs Following Major Thermal Stress","volume":"9","author":[{"family":"Pereira","given":"Pedro H. C."},{"family":"Lima","given":"Gislaine V."},{"family":"Pontes","given":"Antônio V. F."},{"family":"Côrtes","given":"Luis G. F."},{"family":"Gomes","given":"Erandy"},{"family":"Sampaio","given":"Cláudio L. S."},{"family":"Pinto","given":"Taciana Kramer"},{"family":"Miranda","given":"Ricardo J."},{"family":"Cardoso","given":"Andrei Tiego Cunha"},{"family":"Araujo","given":"Julia Caon"},{"family":"Seoane","given":"José Carlos Sícoli"}],"issued":{"date-parts":[["2022",5,20]]}}},{"id":395,"uris":["http://zotero.org/users/local/0pDY6SAD/items/QBR624ZS"],"itemData":{"id":395,"type":"article-journal","container-title":"Coral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 xml:space="preserve">(Braz et al., 2022; Corazza et al., 2024; Pereira et al., 2022; Teixeira et al., </w:t>
        </w:r>
        <w:r w:rsidR="008F352D" w:rsidRPr="008F352D">
          <w:rPr>
            <w:rFonts w:ascii="Rubik" w:hAnsi="Rubik" w:cs="Rubik"/>
            <w:sz w:val="24"/>
          </w:rPr>
          <w:lastRenderedPageBreak/>
          <w:t>2019)</w:t>
        </w:r>
        <w:r w:rsidR="008F352D">
          <w:rPr>
            <w:rFonts w:ascii="Rubik" w:eastAsia="Rubik" w:hAnsi="Rubik" w:cs="Rubik"/>
            <w:sz w:val="24"/>
            <w:szCs w:val="24"/>
          </w:rPr>
          <w:fldChar w:fldCharType="end"/>
        </w:r>
        <w:r>
          <w:rPr>
            <w:rFonts w:ascii="Rubik" w:eastAsia="Rubik" w:hAnsi="Rubik" w:cs="Rubik"/>
            <w:sz w:val="24"/>
            <w:szCs w:val="24"/>
          </w:rPr>
          <w:t>. Finally, corals were removed randomly, without imposing a specific order. Thus, the random scenario represents situations where corals might be lost due to unpredictable events or unknown factors, providing a baseline to compare against the other more realistic scenarios. We expected that the degree centrality scenario would result in the lowest network robustness to loss, since the corals with the highest degree centrality might provide the preferred habitat for reef fish. We expected to identify robustness of fish functional diversity after the removal of fish directly and indirectly related to corals, since the range of functions in the assemblage could be maintained through functional redundancy among species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{"citationID":"UqH64LA0","properties":{"formattedCitation":"(Luza et al., 2022; Mouillot et al., 2013)","plainCitation":"(Luza et al., 2022; Mouillot et al., 2013)","noteIndex":0},"citationItems":[{"id":192,"uris":["http://zotero.org/users/local/0pDY6SAD/items/MRE2M34N"],"itemData":{"id":192,"type":"article-journal","abstract":"Abstract\n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O."}],"issued":{"date-parts":[["2022",10,13]]}}},{"id":365,"uris":["http://zotero.org/users/local/0pDY6SAD/items/NGXGV8L4"],"itemData":{"id":365,"type":"article-journal","container-title":"Trends in Ecology &amp; Evolution","DOI":"10.1016/j.tree.2012.10.004","ISSN":"01695347","issue":"3","journalAbbreviation":"Trends in Ecology &amp; Evolution","language":"en","license":"https://www.elsevier.com/tdm/userlicense/1.0/","page":"167-177","source":"DOI.org (Crossref)","title":"A functional approach reveals community responses to disturbances","volume":"28","author":[{"family":"Mouillot","given":"David"},{"family":"Graham","given":"Nicholas A.J."},{"family":"Villéger","given":"Sébastien"},{"family":"Mason","given":"Norman W.H."},{"family":"Bellwood","given":"David R."}],"issued":{"date-parts":[["2013",3]]}}}],"schema":"https://github.com/citation-style-language/schema/raw/master/csl-citation.json"}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(Luza et al., 2022; Mouillot et al., 2013)</w:t>
        </w:r>
        <w:r w:rsidR="008F352D">
          <w:rPr>
            <w:rFonts w:ascii="Rubik" w:eastAsia="Rubik" w:hAnsi="Rubik" w:cs="Rubik"/>
            <w:sz w:val="24"/>
            <w:szCs w:val="24"/>
          </w:rPr>
          <w:fldChar w:fldCharType="end"/>
        </w:r>
        <w:r>
          <w:rPr>
            <w:rFonts w:ascii="Rubik" w:eastAsia="Rubik" w:hAnsi="Rubik" w:cs="Rubik"/>
            <w:sz w:val="24"/>
            <w:szCs w:val="24"/>
          </w:rPr>
          <w:t>.</w:t>
        </w:r>
      </w:ins>
    </w:p>
    <w:p w14:paraId="0000002F" w14:textId="29A97A36" w:rsidR="00AD720D" w:rsidRDefault="00AD720D" w:rsidP="00D85066">
      <w:pPr>
        <w:spacing w:line="480" w:lineRule="auto"/>
        <w:ind w:firstLine="720"/>
        <w:rPr>
          <w:ins w:id="178" w:author="André Luís Luza" w:date="2024-08-13T21:42:00Z"/>
          <w:rFonts w:ascii="Rubik" w:eastAsia="Rubik" w:hAnsi="Rubik" w:cs="Rubik"/>
          <w:sz w:val="24"/>
          <w:szCs w:val="24"/>
        </w:rPr>
      </w:pPr>
    </w:p>
    <w:p w14:paraId="65C2385D" w14:textId="33DFEA64" w:rsidR="006E5522" w:rsidRDefault="006E5522" w:rsidP="00D85066">
      <w:pPr>
        <w:spacing w:line="480" w:lineRule="auto"/>
        <w:ind w:firstLine="720"/>
        <w:rPr>
          <w:ins w:id="179" w:author="André Luís Luza" w:date="2024-08-13T21:42:00Z"/>
          <w:rFonts w:ascii="Rubik" w:eastAsia="Rubik" w:hAnsi="Rubik" w:cs="Rubik"/>
          <w:sz w:val="24"/>
          <w:szCs w:val="24"/>
        </w:rPr>
      </w:pPr>
    </w:p>
    <w:p w14:paraId="302FBFE4" w14:textId="77777777" w:rsidR="006E5522" w:rsidRDefault="006E5522" w:rsidP="00D85066">
      <w:pPr>
        <w:spacing w:line="480" w:lineRule="auto"/>
        <w:ind w:firstLine="720"/>
        <w:rPr>
          <w:ins w:id="180" w:author="André Luís Luza" w:date="2024-08-13T21:42:00Z"/>
          <w:rFonts w:ascii="Rubik" w:eastAsia="Rubik" w:hAnsi="Rubik" w:cs="Rubik"/>
          <w:sz w:val="24"/>
          <w:szCs w:val="24"/>
        </w:rPr>
      </w:pPr>
    </w:p>
    <w:p w14:paraId="00000030" w14:textId="77777777" w:rsidR="00AD720D" w:rsidRDefault="004B2E2A" w:rsidP="00D85066">
      <w:pPr>
        <w:spacing w:line="480" w:lineRule="auto"/>
        <w:rPr>
          <w:ins w:id="181" w:author="André Luís Luza" w:date="2024-08-13T21:42:00Z"/>
          <w:rFonts w:ascii="Rubik" w:eastAsia="Rubik" w:hAnsi="Rubik" w:cs="Rubik"/>
          <w:b/>
          <w:sz w:val="24"/>
          <w:szCs w:val="24"/>
        </w:rPr>
      </w:pPr>
      <w:ins w:id="182" w:author="André Luís Luza" w:date="2024-08-13T21:42:00Z">
        <w:r>
          <w:rPr>
            <w:rFonts w:ascii="Rubik" w:eastAsia="Rubik" w:hAnsi="Rubik" w:cs="Rubik"/>
            <w:b/>
            <w:sz w:val="24"/>
            <w:szCs w:val="24"/>
          </w:rPr>
          <w:t>Material and Methods</w:t>
        </w:r>
      </w:ins>
    </w:p>
    <w:p w14:paraId="00000031" w14:textId="390A7C45" w:rsidR="00AD720D" w:rsidRPr="00D85066" w:rsidRDefault="004B2E2A" w:rsidP="00D85066">
      <w:pPr>
        <w:spacing w:line="480" w:lineRule="auto"/>
        <w:rPr>
          <w:ins w:id="183" w:author="André Luís Luza" w:date="2024-08-13T21:42:00Z"/>
          <w:rFonts w:ascii="Rubik" w:eastAsia="Rubik" w:hAnsi="Rubik" w:cs="Rubik"/>
          <w:sz w:val="24"/>
          <w:szCs w:val="24"/>
        </w:rPr>
      </w:pPr>
      <w:ins w:id="184" w:author="André Luís Luza" w:date="2024-08-13T21:42:00Z">
        <w:r>
          <w:rPr>
            <w:rFonts w:ascii="Rubik" w:eastAsia="Rubik" w:hAnsi="Rubik" w:cs="Rubik"/>
            <w:sz w:val="24"/>
            <w:szCs w:val="24"/>
          </w:rPr>
          <w:t xml:space="preserve">We used the species-habitat network approach (Marini et al. 2019) coupled with Attack-Tolerance Curves (ATC; </w:t>
        </w:r>
        <w:r w:rsidR="00700343" w:rsidRPr="00D85066">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{"citationID":"KD3ALsrn","properties":{"formattedCitation":"(Albert and Barab\\uc0\\u225{}si, 2002)","plainCitation":"(Albert and Barabási, 2002)","dontUpdate":true,"noteIndex":0},"citationItems":[{"id":411,"uris":["http://zotero.org/users/local/0pDY6SAD/items/AVDIYESW"],"itemData":{"id":411,"type":"article-journal","container-title":"Reviews of Modern Physics","DOI":"10.1103/RevModPhys.74.47","ISSN":"0034-6861, 1539-0756","issue":"1","journalAbbreviation":"Rev. Mod. Phys.","language":"en","license":"http://link.aps.org/licenses/aps-default-license","page":"47-97","source":"DOI.org (Crossref)","title":"Statistical mechanics of complex networks","volume":"74","author":[{"family":"Albert","given":"Réka"},{"family":"Barabási","given":"Albert-László"}],"issued":{"date-parts":[["2002",1,30]]}}}],"schema":"https://github.com/citation-style-language/schema/raw/master/csl-citation.json"} </w:instrText>
        </w:r>
        <w:r w:rsidR="00700343" w:rsidRPr="00D85066">
          <w:rPr>
            <w:rFonts w:ascii="Rubik" w:eastAsia="Rubik" w:hAnsi="Rubik" w:cs="Rubik"/>
            <w:sz w:val="24"/>
            <w:szCs w:val="24"/>
          </w:rPr>
          <w:fldChar w:fldCharType="separate"/>
        </w:r>
        <w:r w:rsidR="00700343" w:rsidRPr="00D85066">
          <w:rPr>
            <w:rFonts w:ascii="Rubik" w:eastAsia="Rubik" w:hAnsi="Rubik" w:cs="Rubik"/>
            <w:sz w:val="24"/>
            <w:szCs w:val="24"/>
          </w:rPr>
          <w:t>Albert and Barabási, 2002)</w:t>
        </w:r>
        <w:r w:rsidR="00700343" w:rsidRPr="00D85066">
          <w:rPr>
            <w:rFonts w:ascii="Rubik" w:eastAsia="Rubik" w:hAnsi="Rubik" w:cs="Rubik"/>
            <w:sz w:val="24"/>
            <w:szCs w:val="24"/>
          </w:rPr>
          <w:fldChar w:fldCharType="end"/>
        </w:r>
        <w:r>
          <w:rPr>
            <w:rFonts w:ascii="Rubik" w:eastAsia="Rubik" w:hAnsi="Rubik" w:cs="Rubik"/>
            <w:sz w:val="24"/>
            <w:szCs w:val="24"/>
          </w:rPr>
          <w:t xml:space="preserve"> and the Reduction in Functional Space approach (RFS, </w:t>
        </w:r>
        <w:r w:rsidR="00700343">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{"citationID":"w7rvZJJS","properties":{"formattedCitation":"(Luza et al., 2022)","plainCitation":"(Luza et al., 2022)","dontUpdate":true,"noteIndex":0},"citationItems":[{"id":192,"uris":["http://zotero.org/users/local/0pDY6SAD/items/MRE2M34N"],"itemData":{"id":192,"type":"article-journal","abstract":"Abstract\n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O."}],"issued":{"date-parts":[["2022",10,13]]}}}],"schema":"https://github.com/citation-style-language/schema/raw/master/csl-citation.json"} </w:instrText>
        </w:r>
        <w:r w:rsidR="00700343">
          <w:rPr>
            <w:rFonts w:ascii="Rubik" w:eastAsia="Rubik" w:hAnsi="Rubik" w:cs="Rubik"/>
            <w:sz w:val="24"/>
            <w:szCs w:val="24"/>
          </w:rPr>
          <w:fldChar w:fldCharType="separate"/>
        </w:r>
        <w:r w:rsidR="00700343" w:rsidRPr="00D85066">
          <w:rPr>
            <w:rFonts w:ascii="Rubik" w:eastAsia="Rubik" w:hAnsi="Rubik" w:cs="Rubik"/>
            <w:sz w:val="24"/>
            <w:szCs w:val="24"/>
          </w:rPr>
          <w:t>Luza et al., 2022)</w:t>
        </w:r>
        <w:r w:rsidR="00700343">
          <w:rPr>
            <w:rFonts w:ascii="Rubik" w:eastAsia="Rubik" w:hAnsi="Rubik" w:cs="Rubik"/>
            <w:sz w:val="24"/>
            <w:szCs w:val="24"/>
          </w:rPr>
          <w:fldChar w:fldCharType="end"/>
        </w:r>
        <w:r>
          <w:rPr>
            <w:rFonts w:ascii="Rubik" w:eastAsia="Rubik" w:hAnsi="Rubik" w:cs="Rubik"/>
            <w:sz w:val="24"/>
            <w:szCs w:val="24"/>
          </w:rPr>
          <w:t xml:space="preserve"> to quantify the cascading loss of reef fish species and functions as a response to the loss of corals. More specifically we tested the robustness, defined as the area under the ATC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{"citationID":"LMM2fGEa","properties":{"formattedCitation":"(Burgos et al., 2007)","plainCitation":"(Burgos et al., 2007)","noteIndex":0},"citationItems":[{"id":303,"uris":["http://zotero.org/users/local/0pDY6SAD/items/CY7X8D6G"],"itemData":{"id":303,"type":"article-journal","container-title":"Journal of Theoretical Biology","DOI":"10.1016/j.jtbi.2007.07.030","ISSN":"00225193","issue":"2","journalAbbreviation":"Journal of Theoretical Biology","language":"en","license":"https://www.elsevier.com/tdm/userlicense/1.0/","page":"307-313","source":"DOI.org (Crossref)","title":"Why nestedness in mutualistic networks?","volume":"249","author":[{"family":"Burgos","given":"Enrique"},{"family":"Ceva","given":"Horacio"},{"family":"Perazzo","given":"Roberto P.J."},{"family":"Devoto","given":"Mariano"},{"family":"Medan","given":"Diego"},{"family":"Zimmermann","given":"Martín"},{"family":"María Delbue","given":"Ana"}],"issued":{"date-parts":[["2007",11]]}}}],"schema":"https://github.com/citation-style-language/schema/raw/master/csl-citation.json"} </w:instrText>
        </w:r>
        <w:r w:rsidR="008F352D">
          <w:rPr>
            <w:rFonts w:ascii="Rubik" w:eastAsia="Rubik" w:hAnsi="Rubik" w:cs="Rubik"/>
            <w:sz w:val="24"/>
            <w:szCs w:val="24"/>
          </w:rPr>
          <w:fldChar w:fldCharType="separate"/>
        </w:r>
        <w:r w:rsidR="008F352D" w:rsidRPr="00D85066">
          <w:rPr>
            <w:rFonts w:ascii="Rubik" w:eastAsia="Rubik" w:hAnsi="Rubik" w:cs="Rubik"/>
            <w:sz w:val="24"/>
            <w:szCs w:val="24"/>
          </w:rPr>
          <w:t>(Burgos et al., 2007)</w:t>
        </w:r>
        <w:r w:rsidR="008F352D">
          <w:rPr>
            <w:rFonts w:ascii="Rubik" w:eastAsia="Rubik" w:hAnsi="Rubik" w:cs="Rubik"/>
            <w:sz w:val="24"/>
            <w:szCs w:val="24"/>
          </w:rPr>
          <w:fldChar w:fldCharType="end"/>
        </w:r>
        <w:r>
          <w:rPr>
            <w:rFonts w:ascii="Rubik" w:eastAsia="Rubik" w:hAnsi="Rubik" w:cs="Rubik"/>
            <w:sz w:val="24"/>
            <w:szCs w:val="24"/>
          </w:rPr>
          <w:t xml:space="preserve">, of the species-habitat network by building a tripartite network composed of two bipartite subnetworks. Then we simulated three scenarios of extinction of corals and used </w:t>
        </w:r>
        <w:r w:rsidR="00DA4263">
          <w:rPr>
            <w:rFonts w:ascii="Rubik" w:eastAsia="Rubik" w:hAnsi="Rubik" w:cs="Rubik"/>
            <w:sz w:val="24"/>
            <w:szCs w:val="24"/>
          </w:rPr>
          <w:t>the</w:t>
        </w:r>
        <w:r w:rsidR="007F3E22">
          <w:rPr>
            <w:rFonts w:ascii="Rubik" w:eastAsia="Rubik" w:hAnsi="Rubik" w:cs="Rubik"/>
            <w:sz w:val="24"/>
            <w:szCs w:val="24"/>
          </w:rPr>
          <w:t xml:space="preserve"> </w:t>
        </w:r>
        <w:r>
          <w:rPr>
            <w:rFonts w:ascii="Rubik" w:eastAsia="Rubik" w:hAnsi="Rubik" w:cs="Rubik"/>
            <w:sz w:val="24"/>
            <w:szCs w:val="24"/>
          </w:rPr>
          <w:t xml:space="preserve">ATCs to show how many species and functions (trait space area) would remain in the network after coral removals, and used a trait-based </w:t>
        </w:r>
        <w:r>
          <w:rPr>
            <w:rFonts w:ascii="Rubik" w:eastAsia="Rubik" w:hAnsi="Rubik" w:cs="Rubik"/>
            <w:sz w:val="24"/>
            <w:szCs w:val="24"/>
          </w:rPr>
          <w:lastRenderedPageBreak/>
          <w:t>approach</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{"citationID":"Vxce7tZ0","properties":{"formattedCitation":"(Mammola and Cardoso, 2020)","plainCitation":"(Mammola and Cardoso, 2020)","noteIndex":0},"citationItems":[{"id":352,"uris":["http://zotero.org/users/local/0pDY6SAD/items/5V3NMKDJ"],"itemData":{"id":352,"type":"article-journal","abstract":"Abstract\n            \n              \n                \n                  \n                    The use of\n                    n\n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dimensional hypervolumes in trait</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based ecology is rapidly increasing. By representing the functional space of a species or community as a Hutchinsonian niche, the abstract Euclidean space defined by a set of independent axes corresponding to individuals or species traits, these multidimensional techniques show great potential for the advance of functional ecology theory.\n                  \n                \n                \n                  \n                    In the panorama of existing methods for delineating multidimensional spaces, the\n                    r\n                    package\n                    hypervolume\n                    (\n                    Global Ecology and Biogeography\n                    , 23, 2014, 595–609) is currently the most used. However, functions for calculating the standard set of functional diversity (FD) indices—richness, divergence and regularity—have not been developed within the\n                    hypervolume\n                    framework yet. This gap is delaying its full exploitation in functional ecology, meanwhile preventing the possibility to compare its performance with that of other methods.\n                  \n                \n                \n                  \n                    We develop a set of functions to calculate FD indices based on\n                    n\n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 including alpha (richness), beta (and respective components), dispersion, evenness, contribution and originality. Altogether, these indices provide a coherent framework to explore the primary mathematical components of FD within a multidimensional setting. These new functions can work either with hypervolume objects or with raw data (species presence or abundance and their traits) as input data, and are versatile in terms of input parameters and options.\n                  \n                \n                \n                  \n                    These functions are implemented within\n                    bat\n                    (Biodiversity Assessment Tools), an\n                    r\n                    package for biodiversity assessments. As a coherent corpus of functional indices based on a common algorithm, it opens the possibility to fully explore the strengths of the Hutchinsonian niche concept in community ecology research.\n                  \n                \n              \n            \n          , \n            Sommario\n            \n              \n                \n                  \n                    Recentemente, si è osservato un utilizzo sempre più frequente di ipervolumi Hutchinsoniani in ecologia. Un ipervolume, ossia lo spazio Euclideo definito da\n                    n\n                    assi rappresentanti le caratteristiche funzionali di specie od individui, permette di rappresentare lo spazio funzionale occupato da una specie o da una comunità in multiple dimensioni. Pertanto, wueste tecniche si stanno dimostrando promettenti specialmente in ecologia funzionale.\n                  \n                \n                \n                  \n                    Nel vasto panorama di metodi statistici che permetto di delineare matematicamente questi spazi multidimensionali, il pacchetto di R\n                    hypervolume\n                    (\n                    Global Ecology and Biogeography\n                    , 23, 2014, 595–609) è certamente il più utilizzato. Tuttavia, specifiche funzioni per calcolare gli indici standard di diversità funzionale (FD) non sono ancora stati sviluppate per\n                    hypervolume\n                    , impedendo di sfruttare al meglio questo pacchetto statistico in ecologia funzionale oltreché di confrontarne la performance con quella di altri metodi di analisi funzionali.\n                  \n                \n                \n                  \n                    Per far fronte a queste lacune, abbiamo sviluppato un set di funzioni che permettono di calcolare gli indici di diversità funzionale sulla base di ipervolumi a\n                    n\n                    dimensioni. Queste nuove funzioni permetto di calcolare la diversità funzionale (\n                    alpha diversity\n                    o ricchezza), la divergenza tra due o più spazi funzionali (\n                    beta diversity\n                    e relative componenti), la dispersione e l'equipartizione dello spazio funzionale, oltreché il contributo ed l'originalità delle osservazioni (specie od individui) utilizzate per costruire gli spazi funzionali. Le funzioni sono versatili e permettono di lavorare sia con ipervolumi già costruiti mediante il pacchetto\n                    hypervolume,\n                    che di costruire gli ipervolumi direttamente a partire da matrici di dai grezze.\n                  \n                \n                \n                  \n                    Le nuove funzioni sono state implementate in\n                    bat\n                    (Biodiversity Assessment Tools), un pacchetto di R per analisi di biodiversità. Essendo un\n                    corpus\n                    coerente di indici di diversità funzionale basati su un comune oggetto matematico, l'ipervolume, queste funzioni aprono le porte per esplorare la diversità funzionale di individui, specie o comunità da una punto di vista multidimensionale.","container-title":"Methods in Ecology and Evolution","DOI":"10.1111/2041-210X.13424","ISSN":"2041-210X, 2041-210X","issue":"8","journalAbbreviation":"Methods Ecol Evol","language":"en","page":"986-995","source":"DOI.org (Crossref)","title":"Functional diversity metrics using kernel density &lt;i&gt;n&lt;/i&gt;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volume":"11","author":[{"family":"Mammola","given":"Stefano"},{"family":"Cardoso","given":"Pedro"}],"editor":[{"family":"Poisot","given":"Timothée"}],"issued":{"date-parts":[["2020",8]]}}}],"schema":"https://github.com/citation-style-language/schema/raw/master/csl-citation.json"} </w:instrText>
        </w:r>
        <w:r w:rsidR="008F352D">
          <w:rPr>
            <w:rFonts w:ascii="Rubik" w:eastAsia="Rubik" w:hAnsi="Rubik" w:cs="Rubik"/>
            <w:sz w:val="24"/>
            <w:szCs w:val="24"/>
          </w:rPr>
          <w:fldChar w:fldCharType="separate"/>
        </w:r>
        <w:r w:rsidR="008F352D" w:rsidRPr="00D85066">
          <w:rPr>
            <w:rFonts w:ascii="Rubik" w:eastAsia="Rubik" w:hAnsi="Rubik" w:cs="Rubik"/>
            <w:sz w:val="24"/>
            <w:szCs w:val="24"/>
          </w:rPr>
          <w:t>(Mammola and Cardoso, 2020)</w:t>
        </w:r>
        <w:r w:rsidR="008F352D">
          <w:rPr>
            <w:rFonts w:ascii="Rubik" w:eastAsia="Rubik" w:hAnsi="Rubik" w:cs="Rubik"/>
            <w:sz w:val="24"/>
            <w:szCs w:val="24"/>
          </w:rPr>
          <w:fldChar w:fldCharType="end"/>
        </w:r>
        <w:r>
          <w:rPr>
            <w:rFonts w:ascii="Rubik" w:eastAsia="Rubik" w:hAnsi="Rubik" w:cs="Rubik"/>
            <w:sz w:val="24"/>
            <w:szCs w:val="24"/>
          </w:rPr>
          <w:t xml:space="preserve"> to explore the consequences of cascading extinctions on trait space area (or functional diversity (FD), </w:t>
        </w:r>
        <w:r w:rsidR="008F352D">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{"citationID":"WwXLGZWJ","properties":{"formattedCitation":"(Vill\\uc0\\u233{}ger et al., 2008)","plainCitation":"(Villéger et al., 2008)","dontUpdate":true,"noteIndex":0},"citationItems":[{"id":400,"uris":["http://zotero.org/users/local/0pDY6SAD/items/MTRVK7SG"],"itemData":{"id":400,"type":"article-journal","container-title":"Ecology","DOI":"10.1890/07-1206.1","ISSN":"0012-9658","issue":"8","journalAbbreviation":"Ecology","language":"en","license":"http://doi.wiley.com/10.1002/tdm_license_1.1","page":"2290-2301","source":"DOI.org (Crossref)","title":"NEW MULTIDIMENSIONAL FUNCTIONAL DIVERSITY INDICES FOR A MULTIFACETED FRAMEWORK IN FUNCTIONAL ECOLOGY","volume":"89","author":[{"family":"Villéger","given":"Sébastien"},{"family":"Mason","given":"Norman W. H."},{"family":"Mouillot","given":"David"}],"issued":{"date-parts":[["2008",8]]}}}],"schema":"https://github.com/citation-style-language/schema/raw/master/csl-citation.json"} </w:instrText>
        </w:r>
        <w:r w:rsidR="008F352D">
          <w:rPr>
            <w:rFonts w:ascii="Rubik" w:eastAsia="Rubik" w:hAnsi="Rubik" w:cs="Rubik"/>
            <w:sz w:val="24"/>
            <w:szCs w:val="24"/>
          </w:rPr>
          <w:fldChar w:fldCharType="separate"/>
        </w:r>
        <w:r w:rsidR="008F352D" w:rsidRPr="00D85066">
          <w:rPr>
            <w:rFonts w:ascii="Rubik" w:eastAsia="Rubik" w:hAnsi="Rubik" w:cs="Rubik"/>
            <w:sz w:val="24"/>
            <w:szCs w:val="24"/>
          </w:rPr>
          <w:t>Villéger et al., 2008)</w:t>
        </w:r>
        <w:r w:rsidR="008F352D">
          <w:rPr>
            <w:rFonts w:ascii="Rubik" w:eastAsia="Rubik" w:hAnsi="Rubik" w:cs="Rubik"/>
            <w:sz w:val="24"/>
            <w:szCs w:val="24"/>
          </w:rPr>
          <w:fldChar w:fldCharType="end"/>
        </w:r>
        <w:r>
          <w:rPr>
            <w:rFonts w:ascii="Rubik" w:eastAsia="Rubik" w:hAnsi="Rubik" w:cs="Rubik"/>
            <w:sz w:val="24"/>
            <w:szCs w:val="24"/>
          </w:rPr>
          <w:t xml:space="preserve"> and occupancy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{"citationID":"bWBpjRyP","properties":{"formattedCitation":"(Carvalho and Cardoso, 2020; Mammola and Cardoso, 2020)","plainCitation":"(Carvalho and Cardoso, 2020; Mammola and Cardoso, 2020)","noteIndex":0},"citationItems":[{"id":311,"uris":["http://zotero.org/users/local/0pDY6SAD/items/7EVJMXFD"],"itemData":{"id":311,"type":"article-journal","container-title":"Frontiers in Ecology and Evolution","DOI":"10.3389/fevo.2020.00243","ISSN":"2296-701X","journalAbbreviation":"Front. Ecol. Evol.","page":"243","source":"DOI.org (Crossref)","title":"Decomposing the Causes for Niche Differentiation Between Species Using Hypervolumes","volume":"8","author":[{"family":"Carvalho","given":"José Carlos"},{"family":"Cardoso","given":"Pedro"}],"issued":{"date-parts":[["2020",7,30]]}}},{"id":352,"uris":["http://zotero.org/users/local/0pDY6SAD/items/5V3NMKDJ"],"itemData":{"id":352,"type":"article-journal","abstract":"Abstract\n            \n              \n                \n                  \n                    The use of\n                    n\n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dimensional hypervolumes in trait</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based ecology is rapidly increasing. By representing the functional space of a species or community as a Hutchinsonian niche, the abstract Euclidean space defined by a set of independent axes corresponding to individuals or species traits, these multidimensional techniques show great potential for the advance of functional ecology theory.\n                  \n                \n                \n                  \n                    In the panorama of existing methods for delineating multidimensional spaces, the\n                    r\n                    package\n                    hypervolume\n                    (\n                    Global Ecology and Biogeography\n                    , 23, 2014, 595–609) is currently the most used. However, functions for calculating the standard set of functional diversity (FD) indices—richness, divergence and regularity—have not been developed within the\n                    hypervolume\n                    framework yet. This gap is delaying its full exploitation in functional ecology, meanwhile preventing the possibility to compare its performance with that of other methods.\n                  \n                \n                \n                  \n                    We develop a set of functions to calculate FD indices based on\n                    n\n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 including alpha (richness), beta (and respective components), dispersion, evenness, contribution and originality. Altogether, these indices provide a coherent framework to explore the primary mathematical components of FD within a multidimensional setting. These new functions can work either with hypervolume objects or with raw data (species presence or abundance and their traits) as input data, and are versatile in terms of input parameters and options.\n                  \n                \n                \n                  \n                    These functions are implemented within\n                    bat\n                    (Biodiversity Assessment Tools), an\n                    r\n                    package for biodiversity assessments. As a coherent corpus of functional indices based on a common algorithm, it opens the possibility to fully explore the strengths of the Hutchinsonian niche concept in community ecology research.\n                  \n                \n              \n            \n          , \n            Sommario\n            \n              \n                \n                  \n                    Recentemente, si è osservato un utilizzo sempre più frequente di ipervolumi Hutchinsoniani in ecologia. Un ipervolume, ossia lo spazio Euclideo definito da\n                    n\n                    assi rappresentanti le caratteristiche funzionali di specie od individui, permette di rappresentare lo spazio funzionale occupato da una specie o da una comunità in multiple dimensioni. Pertanto, wueste tecniche si stanno dimostrando promettenti specialmente in ecologia funzionale.\n                  \n                \n                \n                  \n                    Nel vasto panorama di metodi statistici che permetto di delineare matematicamente questi spazi multidimensionali, il pacchetto di R\n                    hypervolume\n                    (\n                    Global Ecology and Biogeography\n                    , 23, 2014, 595–609) è certamente il più utilizzato. Tuttavia, specifiche funzioni per calcolare gli indici standard di diversità funzionale (FD) non sono ancora stati sviluppate per\n                    hypervolume\n                    , impedendo di sfruttare al meglio questo pacchetto statistico in ecologia funzionale oltreché di confrontarne la performance con quella di altri metodi di analisi funzionali.\n                  \n                \n                \n                  \n                    Per far fronte a queste lacune, abbiamo sviluppato un set di funzioni che permettono di calcolare gli indici di diversità funzionale sulla base di ipervolumi a\n                    n\n                    dimensioni. Queste nuove funzioni permetto di calcolare la diversità funzionale (\n                    alpha diversity\n                    o ricchezza), la divergenza tra due o più spazi funzionali (\n                    beta diversity\n                    e relative componenti), la dispersione e l'equipartizione dello spazio funzionale, oltreché il contributo ed l'originalità delle osservazioni (specie od individui) utilizzate per costruire gli spazi funzionali. Le funzioni sono versatili e permettono di lavorare sia con ipervolumi già costruiti mediante il pacchetto\n                    hypervolume,\n                    che di costruire gli ipervolumi direttamente a partire da matrici di dai grezze.\n                  \n                \n                \n                  \n                    Le nuove funzioni sono state implementate in\n                    bat\n                    (Biodiversity Assessment Tools), un pacchetto di R per analisi di biodiversità. Essendo un\n                    corpus\n                    coerente di indici di diversità funzionale basati su un comune oggetto matematico, l'ipervolume, queste funzioni aprono le porte per esplorare la diversità funzionale di individui, specie o comunità da una punto di vista multidimensionale.","container-title":"Methods in Ecology and Evolution","DOI":"10.1111/2041-210X.13424","ISSN":"2041-210X, 2041-210X","issue":"8","journalAbbreviation":"Methods Ecol Evol","language":"en","page":"986-995","source":"DOI.org (Crossref)","title":"Functional diversity metrics using kernel density &lt;i&gt;n&lt;/i&gt; </w:instrText>
        </w:r>
        <w:r w:rsidR="008F352D" w:rsidRPr="00D85066">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volume":"11","author":[{"family":"Mammola","given":"Stefano"},{"family":"Cardoso","given":"Pedro"}],"editor":[{"family":"Poisot","given":"Timothée"}],"issued":{"date-parts":[["2020",8]]}}}],"schema":"https://github.com/citation-style-language/schema/raw/master/csl-citation.json"} </w:instrText>
        </w:r>
        <w:r w:rsidR="008F352D">
          <w:rPr>
            <w:rFonts w:ascii="Rubik" w:eastAsia="Rubik" w:hAnsi="Rubik" w:cs="Rubik"/>
            <w:sz w:val="24"/>
            <w:szCs w:val="24"/>
          </w:rPr>
          <w:fldChar w:fldCharType="separate"/>
        </w:r>
        <w:r w:rsidR="008F352D" w:rsidRPr="00D85066">
          <w:rPr>
            <w:rFonts w:ascii="Rubik" w:eastAsia="Rubik" w:hAnsi="Rubik" w:cs="Rubik"/>
            <w:sz w:val="24"/>
            <w:szCs w:val="24"/>
          </w:rPr>
          <w:t>(Carvalho and Cardoso, 2020; Mammola and Cardoso, 2020)</w:t>
        </w:r>
        <w:r w:rsidR="008F352D">
          <w:rPr>
            <w:rFonts w:ascii="Rubik" w:eastAsia="Rubik" w:hAnsi="Rubik" w:cs="Rubik"/>
            <w:sz w:val="24"/>
            <w:szCs w:val="24"/>
          </w:rPr>
          <w:fldChar w:fldCharType="end"/>
        </w:r>
        <w:r>
          <w:rPr>
            <w:rFonts w:ascii="Rubik" w:eastAsia="Rubik" w:hAnsi="Rubik" w:cs="Rubik"/>
            <w:sz w:val="24"/>
            <w:szCs w:val="24"/>
          </w:rPr>
          <w:t>. The illustrated framework is shown in Fig. 1.</w:t>
        </w:r>
      </w:ins>
    </w:p>
    <w:p w14:paraId="00000032" w14:textId="77777777" w:rsidR="00AD720D" w:rsidRPr="00D85066" w:rsidRDefault="00AD720D" w:rsidP="00D85066">
      <w:pPr>
        <w:spacing w:line="480" w:lineRule="auto"/>
        <w:rPr>
          <w:ins w:id="185" w:author="André Luís Luza" w:date="2024-08-13T21:42:00Z"/>
          <w:rFonts w:ascii="Rubik" w:eastAsia="Rubik" w:hAnsi="Rubik" w:cs="Rubik"/>
          <w:sz w:val="24"/>
          <w:szCs w:val="24"/>
        </w:rPr>
      </w:pPr>
    </w:p>
    <w:p w14:paraId="00000033" w14:textId="5372C8CD" w:rsidR="00AD720D" w:rsidRDefault="004B2E2A" w:rsidP="00D85066">
      <w:pPr>
        <w:spacing w:line="480" w:lineRule="auto"/>
        <w:rPr>
          <w:rFonts w:ascii="Rubik" w:eastAsia="Rubik" w:hAnsi="Rubik" w:cs="Rubik"/>
          <w:b/>
          <w:sz w:val="24"/>
          <w:szCs w:val="24"/>
        </w:rPr>
      </w:pPr>
      <w:r>
        <w:rPr>
          <w:rFonts w:ascii="Rubik" w:eastAsia="Rubik" w:hAnsi="Rubik" w:cs="Rubik"/>
          <w:b/>
          <w:sz w:val="24"/>
          <w:szCs w:val="24"/>
        </w:rPr>
        <w:t xml:space="preserve">Model predictions and the </w:t>
      </w:r>
      <w:del w:id="186" w:author="André Luís Luza" w:date="2024-08-13T21:42:00Z">
        <w:r w:rsidR="006A57E3">
          <w:rPr>
            <w:rFonts w:ascii="Rubik" w:eastAsia="Rubik" w:hAnsi="Rubik" w:cs="Rubik"/>
            <w:b/>
            <w:sz w:val="24"/>
            <w:szCs w:val="24"/>
          </w:rPr>
          <w:delText>multilayered</w:delText>
        </w:r>
      </w:del>
      <w:ins w:id="187" w:author="André Luís Luza" w:date="2024-08-13T21:42:00Z">
        <w:r>
          <w:rPr>
            <w:rFonts w:ascii="Rubik" w:eastAsia="Rubik" w:hAnsi="Rubik" w:cs="Rubik"/>
            <w:b/>
            <w:sz w:val="24"/>
            <w:szCs w:val="24"/>
          </w:rPr>
          <w:t>ecological</w:t>
        </w:r>
      </w:ins>
      <w:r>
        <w:rPr>
          <w:rFonts w:ascii="Rubik" w:eastAsia="Rubik" w:hAnsi="Rubik" w:cs="Rubik"/>
          <w:b/>
          <w:sz w:val="24"/>
          <w:szCs w:val="24"/>
        </w:rPr>
        <w:t xml:space="preserve"> network</w:t>
      </w:r>
    </w:p>
    <w:p w14:paraId="758E3D4E" w14:textId="77777777" w:rsidR="00F17489" w:rsidRDefault="006A57E3">
      <w:pPr>
        <w:spacing w:line="480" w:lineRule="auto"/>
        <w:rPr>
          <w:del w:id="188" w:author="André Luís Luza" w:date="2024-08-13T21:42:00Z"/>
          <w:rFonts w:ascii="Rubik" w:eastAsia="Rubik" w:hAnsi="Rubik" w:cs="Rubik"/>
          <w:sz w:val="24"/>
          <w:szCs w:val="24"/>
        </w:rPr>
      </w:pPr>
      <w:del w:id="189" w:author="André Luís Luza" w:date="2024-08-13T21:42:00Z">
        <w:r>
          <w:rPr>
            <w:rFonts w:ascii="Rubik" w:eastAsia="Rubik" w:hAnsi="Rubik" w:cs="Rubik"/>
            <w:sz w:val="24"/>
            <w:szCs w:val="24"/>
          </w:rPr>
          <w:delText xml:space="preserve">The multilayered network structure was constructed using data and estimates of a Bayesian community occupancy model produced by Luza et al. (2022). The community occupancy model was used to gauge the relative influence of coral and turf algae cover on 113 reef fish species detected in video plots deployed in 36 sites distributed throughout the Brazilian Province. In essence, these community models are a type of hierarchical model consisting of two interconnected Generalized Linear Mixed Models (GLMMs). These models simultaneously estimate site occupancy probability, denoted as </w:delText>
        </w:r>
        <m:oMath>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oMath>
        <w:r>
          <w:rPr>
            <w:rFonts w:ascii="Rubik" w:eastAsia="Rubik" w:hAnsi="Rubik" w:cs="Rubik"/>
            <w:sz w:val="24"/>
            <w:szCs w:val="24"/>
          </w:rPr>
          <w:delText xml:space="preserve"> (i.e., the probability that a species </w:delText>
        </w:r>
        <w:r>
          <w:rPr>
            <w:rFonts w:ascii="Rubik" w:eastAsia="Rubik" w:hAnsi="Rubik" w:cs="Rubik"/>
            <w:i/>
            <w:sz w:val="24"/>
            <w:szCs w:val="24"/>
          </w:rPr>
          <w:delText>k</w:delText>
        </w:r>
        <w:r>
          <w:rPr>
            <w:rFonts w:ascii="Rubik" w:eastAsia="Rubik" w:hAnsi="Rubik" w:cs="Rubik"/>
            <w:sz w:val="24"/>
            <w:szCs w:val="24"/>
          </w:rPr>
          <w:delText xml:space="preserve"> will occupy a site </w:delText>
        </w:r>
        <w:r>
          <w:rPr>
            <w:rFonts w:ascii="Rubik" w:eastAsia="Rubik" w:hAnsi="Rubik" w:cs="Rubik"/>
            <w:i/>
            <w:sz w:val="24"/>
            <w:szCs w:val="24"/>
          </w:rPr>
          <w:delText xml:space="preserve">i </w:delText>
        </w:r>
        <w:r>
          <w:rPr>
            <w:rFonts w:ascii="Rubik" w:eastAsia="Rubik" w:hAnsi="Rubik" w:cs="Rubik"/>
            <w:sz w:val="24"/>
            <w:szCs w:val="24"/>
          </w:rPr>
          <w:delText xml:space="preserve">based on its environmental conditions, specifically </w:delText>
        </w:r>
        <w:r w:rsidR="007A25E6">
          <w:rPr>
            <w:rFonts w:ascii="Rubik" w:eastAsia="Rubik" w:hAnsi="Rubik" w:cs="Rubik"/>
            <w:sz w:val="24"/>
            <w:szCs w:val="24"/>
          </w:rPr>
          <w:delText xml:space="preserve">cover of </w:delText>
        </w:r>
        <w:r>
          <w:rPr>
            <w:rFonts w:ascii="Rubik" w:eastAsia="Rubik" w:hAnsi="Rubik" w:cs="Rubik"/>
            <w:sz w:val="24"/>
            <w:szCs w:val="24"/>
          </w:rPr>
          <w:delText>coral</w:delText>
        </w:r>
        <w:r w:rsidR="007A25E6">
          <w:rPr>
            <w:rFonts w:ascii="Rubik" w:eastAsia="Rubik" w:hAnsi="Rubik" w:cs="Rubik"/>
            <w:sz w:val="24"/>
            <w:szCs w:val="24"/>
          </w:rPr>
          <w:delText>s</w:delText>
        </w:r>
        <w:r>
          <w:rPr>
            <w:rFonts w:ascii="Rubik" w:eastAsia="Rubik" w:hAnsi="Rubik" w:cs="Rubik"/>
            <w:sz w:val="24"/>
            <w:szCs w:val="24"/>
          </w:rPr>
          <w:delText xml:space="preserve"> and turf algae), and detection probability </w:delText>
        </w:r>
        <m:oMath>
          <m:sSub>
            <m:sSubPr>
              <m:ctrlPr>
                <w:rPr>
                  <w:rFonts w:ascii="Rubik" w:eastAsia="Rubik" w:hAnsi="Rubik" w:cs="Rubik"/>
                  <w:sz w:val="24"/>
                  <w:szCs w:val="24"/>
                </w:rPr>
              </m:ctrlPr>
            </m:sSubPr>
            <m:e>
              <m:r>
                <w:rPr>
                  <w:rFonts w:ascii="Rubik" w:eastAsia="Rubik" w:hAnsi="Rubik" w:cs="Rubik"/>
                  <w:sz w:val="24"/>
                  <w:szCs w:val="24"/>
                </w:rPr>
                <m:t>p</m:t>
              </m:r>
            </m:e>
            <m:sub>
              <m:r>
                <w:rPr>
                  <w:rFonts w:ascii="Rubik" w:eastAsia="Rubik" w:hAnsi="Rubik" w:cs="Rubik"/>
                  <w:sz w:val="24"/>
                  <w:szCs w:val="24"/>
                </w:rPr>
                <m:t>kij</m:t>
              </m:r>
            </m:sub>
          </m:sSub>
        </m:oMath>
        <w:r>
          <w:rPr>
            <w:rFonts w:ascii="Rubik" w:eastAsia="Rubik" w:hAnsi="Rubik" w:cs="Rubik"/>
            <w:sz w:val="24"/>
            <w:szCs w:val="24"/>
          </w:rPr>
          <w:delText xml:space="preserve"> (i.e., the probability of </w:delText>
        </w:r>
        <w:r w:rsidR="007A25E6">
          <w:rPr>
            <w:rFonts w:ascii="Rubik" w:eastAsia="Rubik" w:hAnsi="Rubik" w:cs="Rubik"/>
            <w:sz w:val="24"/>
            <w:szCs w:val="24"/>
          </w:rPr>
          <w:delText>detecting species</w:delText>
        </w:r>
        <w:r>
          <w:rPr>
            <w:rFonts w:ascii="Rubik" w:eastAsia="Rubik" w:hAnsi="Rubik" w:cs="Rubik"/>
            <w:sz w:val="24"/>
            <w:szCs w:val="24"/>
          </w:rPr>
          <w:delText xml:space="preserve"> </w:delText>
        </w:r>
        <w:r>
          <w:rPr>
            <w:rFonts w:ascii="Rubik" w:eastAsia="Rubik" w:hAnsi="Rubik" w:cs="Rubik"/>
            <w:i/>
            <w:sz w:val="24"/>
            <w:szCs w:val="24"/>
          </w:rPr>
          <w:delText>k</w:delText>
        </w:r>
        <w:r>
          <w:rPr>
            <w:rFonts w:ascii="Rubik" w:eastAsia="Rubik" w:hAnsi="Rubik" w:cs="Rubik"/>
            <w:sz w:val="24"/>
            <w:szCs w:val="24"/>
          </w:rPr>
          <w:delText xml:space="preserve">, on occasion </w:delText>
        </w:r>
        <w:r>
          <w:rPr>
            <w:rFonts w:ascii="Rubik" w:eastAsia="Rubik" w:hAnsi="Rubik" w:cs="Rubik"/>
            <w:i/>
            <w:sz w:val="24"/>
            <w:szCs w:val="24"/>
          </w:rPr>
          <w:delText>j</w:delText>
        </w:r>
        <w:r>
          <w:rPr>
            <w:rFonts w:ascii="Rubik" w:eastAsia="Rubik" w:hAnsi="Rubik" w:cs="Rubik"/>
            <w:sz w:val="24"/>
            <w:szCs w:val="24"/>
          </w:rPr>
          <w:delText xml:space="preserve"> and site </w:delText>
        </w:r>
        <w:r>
          <w:rPr>
            <w:rFonts w:ascii="Rubik" w:eastAsia="Rubik" w:hAnsi="Rubik" w:cs="Rubik"/>
            <w:i/>
            <w:sz w:val="24"/>
            <w:szCs w:val="24"/>
          </w:rPr>
          <w:delText xml:space="preserve">i </w:delText>
        </w:r>
        <w:r>
          <w:rPr>
            <w:rFonts w:ascii="Rubik" w:eastAsia="Rubik" w:hAnsi="Rubik" w:cs="Rubik"/>
            <w:sz w:val="24"/>
            <w:szCs w:val="24"/>
          </w:rPr>
          <w:delText>where it truly exists) (Kéry &amp; Royle 2016). In this model, the 113 reef fish species were treated as random effects via random slopes and intercepts, ensuring that estimates for all species conform to a common statistical distribution.</w:delText>
        </w:r>
      </w:del>
    </w:p>
    <w:p w14:paraId="00000034" w14:textId="6CD2DB8F" w:rsidR="00AD720D" w:rsidRDefault="006A57E3">
      <w:pPr>
        <w:spacing w:line="480" w:lineRule="auto"/>
        <w:rPr>
          <w:ins w:id="190" w:author="André Luís Luza" w:date="2024-08-13T21:42:00Z"/>
          <w:rFonts w:ascii="Rubik" w:eastAsia="Rubik" w:hAnsi="Rubik" w:cs="Rubik"/>
          <w:sz w:val="24"/>
          <w:szCs w:val="24"/>
          <w:highlight w:val="yellow"/>
        </w:rPr>
      </w:pPr>
      <w:del w:id="191" w:author="André Luís Luza" w:date="2024-08-13T21:42:00Z">
        <w:r>
          <w:rPr>
            <w:rFonts w:ascii="Rubik" w:eastAsia="Rubik" w:hAnsi="Rubik" w:cs="Rubik"/>
            <w:sz w:val="24"/>
            <w:szCs w:val="24"/>
          </w:rPr>
          <w:delText>Using the model estimates, we</w:delText>
        </w:r>
      </w:del>
      <w:ins w:id="192" w:author="André Luís Luza" w:date="2024-08-13T21:42:00Z">
        <w:r w:rsidR="004B2E2A">
          <w:rPr>
            <w:rFonts w:ascii="Rubik" w:eastAsia="Rubik" w:hAnsi="Rubik" w:cs="Rubik"/>
            <w:sz w:val="24"/>
            <w:szCs w:val="24"/>
          </w:rPr>
          <w:t xml:space="preserve">The tripartite network structure was constructed using data and estimates of a Bayesian community occupancy model produced by Luza et al. (2022). The community occupancy model was used to gauge the relative </w:t>
        </w:r>
        <w:r w:rsidR="004B2E2A">
          <w:rPr>
            <w:rFonts w:ascii="Rubik" w:eastAsia="Rubik" w:hAnsi="Rubik" w:cs="Rubik"/>
            <w:sz w:val="24"/>
            <w:szCs w:val="24"/>
          </w:rPr>
          <w:lastRenderedPageBreak/>
          <w:t>influence of coral and turf algae cover on 113 reef fish species detected in video plots deployed in 36 sites distributed throughout the Brazilian Province (Fig. S1.1)</w:t>
        </w:r>
        <w:r w:rsidR="00DA4263">
          <w:rPr>
            <w:rFonts w:ascii="Rubik" w:eastAsia="Rubik" w:hAnsi="Rubik" w:cs="Rubik"/>
            <w:sz w:val="24"/>
            <w:szCs w:val="24"/>
          </w:rPr>
          <w:t xml:space="preserve"> </w:t>
        </w:r>
        <w:r w:rsidR="00DA4263">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{"citationID":"nSlK2pZW","properties":{"formattedCitation":"(Aued et al., 2018; Longo et al., 2019)","plainCitation":"(Aued et al., 2018; Longo et al., 2019)","dontUpdate":true,"noteIndex":0},"citationItems":[{"id":168,"uris":["http://zotero.org/users/local/0pDY6SAD/items/CZXSW7VG"],"itemData":{"id":168,"type":"article-journal","container-title":"PLOS ONE","DOI":"10.1371/journal.pone.0198452","ISSN":"1932-6203","issue":"6","journalAbbreviation":"PLoS ONE","language":"en","page":"e0198452","source":"DOI.org (Crossref)","title":"Large-scale patterns of benthic marine communities in the Brazilian Province","volume":"13","author":[{"family":"Aued","given":"Anaide W."},{"family":"Smith","given":"Franz"},{"family":"Quimbayo","given":"Juan P."},{"family":"Cândido","given":"Davi V."},{"family":"Longo","given":"Guilherme O."},{"family":"Ferreira","given":"Carlos E. L."},{"family":"Witman","given":"Jon D."},{"family":"Floeter","given":"Sergio R."},{"family":"Segal","given":"Bárbara"}],"editor":[{"family":"Patterson","given":"Heather M."}],"issued":{"date-parts":[["2018",6,8]]}}},{"id":188,"uris":["http://zotero.org/users/local/0pDY6SAD/items/6WTT9VQW"],"itemData":{"id":188,"type":"article-journal","abstract":"Abstract\n            \n              Aim\n              The aim was to evaluate the hypothesis that biotic interactions are more intense in the tropics using reef fishes (from both functional and taxonomic perspectives), the crucial consumers on most reefs.\n            \n            \n              Location\n              Fifteen reef locations between 34°N and 27°S in the Western Atlantic.\n            \n            \n              Time period\n              2011–2014.\n            \n            \n              Major taxa studied\n              Reef fishes.\n            \n            \n              Methods\n              \n                We quantified fish feeding pressure on the benthos across 61° of latitude in the Western Atlantic via 1,038 10 min videos of 2 m\n                2\n                reef areas, where every fish feeding on the benthos was identified, had its total length estimated, and the number of bites on the reef substratum was counted. Fish were assigned to functional groups based on diet and feeding modes. Benthic cover estimates were also obtained through visual assessments from the videos.\n              \n            \n            \n              Results\n              \n                We documented feeding rates that were 2</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 to 22</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fold higher in tropical versus extratropical locations. This pattern was driven mainly by an interaction between fish functional group and temperature, with herbivory dominating in tropical regions (\n                c\n                . 20</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fold higher), shifting to omnivory in temperate regions of both Hemispheres. Feeding by invertivores was common across all latitudes. Consumer species composition differed between Northern and Southern Hemispheres, but functional groups were similar, and their feeding changed in a similar manner with temperature regardless of Hemisphere.\n              \n            \n            \n              Main conclusions\n              Our results support the hypothesis that biotic interactions, especially plant–herbivore interactions, are more intense in the tropics. These findings help to explain the lower palatability of tropical versus extratropical seaweeds and suggest that herbivory is favoured in warm conditions but omnivory in colder waters. The functional approach indicated that factors associated with latitude or temperature have selected for similar feeding functions among the different species occupying these geographical regions. Understanding the shifting trophic interactions across latitudes might help to predict the impacts of global changes on ecosystem function as tropical species move polewards and contact temperate systems.","container-title":"Global Ecology and Biogeography","DOI":"10.1111/geb.12806","ISSN":"1466-822X, 1466-8238","issue":"2","journalAbbreviation":"Global Ecol Biogeogr","language":"en","page":"107-117","source":"DOI.org (Crossref)","title":"Trophic interactions across 61 degrees of latitude in the Western Atlantic","volume":"28","author":[{"family":"Longo","given":"Guilherme O."},{"family":"Hay","given":"Mark E."},{"family":"Ferreira","given":"Carlos E. L."},{"family":"Floeter","given":"Sergio R."}],"editor":[{"family":"Bates","given":"Amanda"}],"issued":{"date-parts":[["2019",1]]}}}],"schema":"https://github.com/citation-style-language/schema/raw/master/csl-citation.json"} </w:instrText>
        </w:r>
        <w:r w:rsidR="00DA4263">
          <w:rPr>
            <w:rFonts w:ascii="Rubik" w:eastAsia="Rubik" w:hAnsi="Rubik" w:cs="Rubik"/>
            <w:sz w:val="24"/>
            <w:szCs w:val="24"/>
          </w:rPr>
          <w:fldChar w:fldCharType="separate"/>
        </w:r>
        <w:r w:rsidR="00DA4263" w:rsidRPr="00DA4263">
          <w:rPr>
            <w:rFonts w:ascii="Rubik" w:hAnsi="Rubik" w:cs="Rubik"/>
            <w:sz w:val="24"/>
          </w:rPr>
          <w:t>(</w:t>
        </w:r>
        <w:r w:rsidR="00DA4263">
          <w:rPr>
            <w:rFonts w:ascii="Rubik" w:hAnsi="Rubik" w:cs="Rubik"/>
            <w:sz w:val="24"/>
          </w:rPr>
          <w:t xml:space="preserve">data from </w:t>
        </w:r>
        <w:r w:rsidR="00DA4263" w:rsidRPr="00DA4263">
          <w:rPr>
            <w:rFonts w:ascii="Rubik" w:hAnsi="Rubik" w:cs="Rubik"/>
            <w:sz w:val="24"/>
          </w:rPr>
          <w:t>Aued et al., 2018; Longo et al., 2019)</w:t>
        </w:r>
        <w:r w:rsidR="00DA4263">
          <w:rPr>
            <w:rFonts w:ascii="Rubik" w:eastAsia="Rubik" w:hAnsi="Rubik" w:cs="Rubik"/>
            <w:sz w:val="24"/>
            <w:szCs w:val="24"/>
          </w:rPr>
          <w:fldChar w:fldCharType="end"/>
        </w:r>
        <w:r w:rsidR="004B2E2A">
          <w:rPr>
            <w:rFonts w:ascii="Rubik" w:eastAsia="Rubik" w:hAnsi="Rubik" w:cs="Rubik"/>
            <w:sz w:val="24"/>
            <w:szCs w:val="24"/>
          </w:rPr>
          <w:t xml:space="preserve">. In essence, these community models are a class of hierarchical models consisting of two interconnected Generalized Linear Mixed Models (GLMMs). These models simultaneously estimate site occupancy probability, denoted as </w:t>
        </w:r>
        <m:oMath>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oMath>
        <w:r w:rsidR="004B2E2A">
          <w:rPr>
            <w:rFonts w:ascii="Rubik" w:eastAsia="Rubik" w:hAnsi="Rubik" w:cs="Rubik"/>
            <w:sz w:val="24"/>
            <w:szCs w:val="24"/>
          </w:rPr>
          <w:t xml:space="preserve"> (i.e., the probability that a species </w:t>
        </w:r>
        <w:r w:rsidR="004B2E2A">
          <w:rPr>
            <w:rFonts w:ascii="Rubik" w:eastAsia="Rubik" w:hAnsi="Rubik" w:cs="Rubik"/>
            <w:i/>
            <w:sz w:val="24"/>
            <w:szCs w:val="24"/>
          </w:rPr>
          <w:t>k</w:t>
        </w:r>
        <w:r w:rsidR="004B2E2A">
          <w:rPr>
            <w:rFonts w:ascii="Rubik" w:eastAsia="Rubik" w:hAnsi="Rubik" w:cs="Rubik"/>
            <w:sz w:val="24"/>
            <w:szCs w:val="24"/>
          </w:rPr>
          <w:t xml:space="preserve"> will occupy site </w:t>
        </w:r>
        <w:r w:rsidR="004B2E2A">
          <w:rPr>
            <w:rFonts w:ascii="Rubik" w:eastAsia="Rubik" w:hAnsi="Rubik" w:cs="Rubik"/>
            <w:i/>
            <w:sz w:val="24"/>
            <w:szCs w:val="24"/>
          </w:rPr>
          <w:t xml:space="preserve">i </w:t>
        </w:r>
        <w:r w:rsidR="004B2E2A">
          <w:rPr>
            <w:rFonts w:ascii="Rubik" w:eastAsia="Rubik" w:hAnsi="Rubik" w:cs="Rubik"/>
            <w:sz w:val="24"/>
            <w:szCs w:val="24"/>
          </w:rPr>
          <w:t xml:space="preserve">based on its environmental conditions, specifically cover of corals and turf algae), and detection probability </w:t>
        </w:r>
        <m:oMath>
          <m:sSub>
            <m:sSubPr>
              <m:ctrlPr>
                <w:rPr>
                  <w:rFonts w:ascii="Rubik" w:eastAsia="Rubik" w:hAnsi="Rubik" w:cs="Rubik"/>
                  <w:sz w:val="24"/>
                  <w:szCs w:val="24"/>
                </w:rPr>
              </m:ctrlPr>
            </m:sSubPr>
            <m:e>
              <m:r>
                <w:rPr>
                  <w:rFonts w:ascii="Rubik" w:eastAsia="Rubik" w:hAnsi="Rubik" w:cs="Rubik"/>
                  <w:sz w:val="24"/>
                  <w:szCs w:val="24"/>
                </w:rPr>
                <m:t>p</m:t>
              </m:r>
            </m:e>
            <m:sub>
              <m:r>
                <w:rPr>
                  <w:rFonts w:ascii="Rubik" w:eastAsia="Rubik" w:hAnsi="Rubik" w:cs="Rubik"/>
                  <w:sz w:val="24"/>
                  <w:szCs w:val="24"/>
                </w:rPr>
                <m:t>kij</m:t>
              </m:r>
            </m:sub>
          </m:sSub>
        </m:oMath>
        <w:r w:rsidR="004B2E2A">
          <w:rPr>
            <w:rFonts w:ascii="Rubik" w:eastAsia="Rubik" w:hAnsi="Rubik" w:cs="Rubik"/>
            <w:sz w:val="24"/>
            <w:szCs w:val="24"/>
          </w:rPr>
          <w:t xml:space="preserve"> (i.e., the probability of detecting species </w:t>
        </w:r>
        <w:r w:rsidR="004B2E2A">
          <w:rPr>
            <w:rFonts w:ascii="Rubik" w:eastAsia="Rubik" w:hAnsi="Rubik" w:cs="Rubik"/>
            <w:i/>
            <w:sz w:val="24"/>
            <w:szCs w:val="24"/>
          </w:rPr>
          <w:t>k</w:t>
        </w:r>
        <w:r w:rsidR="004B2E2A">
          <w:rPr>
            <w:rFonts w:ascii="Rubik" w:eastAsia="Rubik" w:hAnsi="Rubik" w:cs="Rubik"/>
            <w:sz w:val="24"/>
            <w:szCs w:val="24"/>
          </w:rPr>
          <w:t xml:space="preserve">, on occasion </w:t>
        </w:r>
        <w:r w:rsidR="004B2E2A">
          <w:rPr>
            <w:rFonts w:ascii="Rubik" w:eastAsia="Rubik" w:hAnsi="Rubik" w:cs="Rubik"/>
            <w:i/>
            <w:sz w:val="24"/>
            <w:szCs w:val="24"/>
          </w:rPr>
          <w:t>j</w:t>
        </w:r>
        <w:r w:rsidR="004B2E2A">
          <w:rPr>
            <w:rFonts w:ascii="Rubik" w:eastAsia="Rubik" w:hAnsi="Rubik" w:cs="Rubik"/>
            <w:sz w:val="24"/>
            <w:szCs w:val="24"/>
          </w:rPr>
          <w:t xml:space="preserve"> and site </w:t>
        </w:r>
        <w:r w:rsidR="004B2E2A">
          <w:rPr>
            <w:rFonts w:ascii="Rubik" w:eastAsia="Rubik" w:hAnsi="Rubik" w:cs="Rubik"/>
            <w:i/>
            <w:sz w:val="24"/>
            <w:szCs w:val="24"/>
          </w:rPr>
          <w:t xml:space="preserve">i </w:t>
        </w:r>
        <w:r w:rsidR="004B2E2A">
          <w:rPr>
            <w:rFonts w:ascii="Rubik" w:eastAsia="Rubik" w:hAnsi="Rubik" w:cs="Rubik"/>
            <w:sz w:val="24"/>
            <w:szCs w:val="24"/>
          </w:rPr>
          <w:t xml:space="preserve">where it truly exists)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{"citationID":"guHoAVxm","properties":{"formattedCitation":"(K\\uc0\\u233{}ry and Royle, 2016)","plainCitation":"(Kéry and Royle, 2016)","noteIndex":0},"citationItems":[{"id":343,"uris":["http://zotero.org/users/local/0pDY6SAD/items/BCK75QE2"],"itemData":{"id":343,"type":"book","call-number":"QH541.15.M3 K47 2016","event-place":"Amsterdam ; Boston","ISBN":"978-0-12-801378-6","note":"OCLC: ocn933562423","publisher":"Elsevier/AP, Academic Press is an imprint of Elsevier","publisher-place":"Amsterdam ; Boston","source":"Library of Congress ISBN","title":"Applied hierarchical modeling in ecology: analysis of distribution, abundance and species richness in R and BUGS","title-short":"Applied hierarchical modeling in ecology","author":[{"family":"Kéry","given":"Marc"},{"family":"Royle","given":"J. Andrew"}],"issued":{"date-parts":[["2016"]]}}}],"schema":"https://github.com/citation-style-language/schema/raw/master/csl-citation.json"}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szCs w:val="24"/>
          </w:rPr>
          <w:t>(Kéry and Royle, 2016)</w:t>
        </w:r>
        <w:r w:rsidR="008F352D">
          <w:rPr>
            <w:rFonts w:ascii="Rubik" w:eastAsia="Rubik" w:hAnsi="Rubik" w:cs="Rubik"/>
            <w:sz w:val="24"/>
            <w:szCs w:val="24"/>
          </w:rPr>
          <w:fldChar w:fldCharType="end"/>
        </w:r>
        <w:r w:rsidR="004B2E2A">
          <w:rPr>
            <w:rFonts w:ascii="Rubik" w:eastAsia="Rubik" w:hAnsi="Rubik" w:cs="Rubik"/>
            <w:sz w:val="24"/>
            <w:szCs w:val="24"/>
          </w:rPr>
          <w:t xml:space="preserve">. In </w:t>
        </w:r>
        <w:r w:rsidR="004B2E2A" w:rsidRPr="00D85066">
          <w:rPr>
            <w:rFonts w:ascii="Rubik" w:eastAsia="Rubik" w:hAnsi="Rubik" w:cs="Rubik"/>
            <w:sz w:val="24"/>
            <w:szCs w:val="24"/>
          </w:rPr>
          <w:t xml:space="preserve">this model, the 113 reef fish species were treated as random effects via random slopes and intercepts, ensuring that estimates for all species conform to a common statistical distribution. </w:t>
        </w:r>
        <w:bookmarkStart w:id="193" w:name="_Hlk174394034"/>
        <w:r w:rsidR="004B2E2A" w:rsidRPr="00D85066">
          <w:rPr>
            <w:rFonts w:ascii="Rubik" w:eastAsia="Rubik" w:hAnsi="Rubik" w:cs="Rubik"/>
            <w:sz w:val="24"/>
            <w:szCs w:val="24"/>
          </w:rPr>
          <w:t xml:space="preserve">One relevant aspect not considered in this model is the spatial configuration of coral or turf patches and </w:t>
        </w:r>
        <w:r w:rsidR="004B2E2A" w:rsidRPr="00C848A6">
          <w:rPr>
            <w:rFonts w:ascii="Rubik" w:eastAsia="Rubik" w:hAnsi="Rubik" w:cs="Rubik"/>
            <w:sz w:val="24"/>
            <w:szCs w:val="24"/>
          </w:rPr>
          <w:t xml:space="preserve">their effects on fish occupancy. </w:t>
        </w:r>
        <w:r w:rsidR="008158A8" w:rsidRPr="00D85066">
          <w:rPr>
            <w:rFonts w:ascii="Rubik" w:eastAsia="Rubik" w:hAnsi="Rubik" w:cs="Rubik"/>
            <w:sz w:val="24"/>
            <w:szCs w:val="24"/>
          </w:rPr>
          <w:t>Although spatial data on the exact size or isolation of sampled reefs were not estimated, all</w:t>
        </w:r>
        <w:r w:rsidR="008158A8" w:rsidRPr="008158A8">
          <w:rPr>
            <w:rFonts w:ascii="Rubik" w:eastAsia="Rubik" w:hAnsi="Rubik" w:cs="Rubik"/>
            <w:sz w:val="24"/>
            <w:szCs w:val="24"/>
          </w:rPr>
          <w:t xml:space="preserve"> sampled reefs are considered large and </w:t>
        </w:r>
        <w:r w:rsidR="00E954E4" w:rsidRPr="008158A8">
          <w:rPr>
            <w:rFonts w:ascii="Rubik" w:eastAsia="Rubik" w:hAnsi="Rubik" w:cs="Rubik"/>
            <w:sz w:val="24"/>
            <w:szCs w:val="24"/>
          </w:rPr>
          <w:t>well-connected</w:t>
        </w:r>
        <w:r w:rsidR="008158A8" w:rsidRPr="008158A8">
          <w:rPr>
            <w:rFonts w:ascii="Rubik" w:eastAsia="Rubik" w:hAnsi="Rubik" w:cs="Rubik"/>
            <w:sz w:val="24"/>
            <w:szCs w:val="24"/>
          </w:rPr>
          <w:t xml:space="preserve"> reef environments. Accordingly, we assumed that each sample for each site had the same chance to capture the full spectrum of cooccurrence and network provided by the local species pool and the influence of benthic characteristics.</w:t>
        </w:r>
        <w:r w:rsidR="008158A8" w:rsidRPr="008158A8" w:rsidDel="008158A8">
          <w:rPr>
            <w:rFonts w:ascii="Rubik" w:eastAsia="Rubik" w:hAnsi="Rubik" w:cs="Rubik"/>
            <w:sz w:val="24"/>
            <w:szCs w:val="24"/>
          </w:rPr>
          <w:t xml:space="preserve"> </w:t>
        </w:r>
      </w:ins>
    </w:p>
    <w:bookmarkEnd w:id="193"/>
    <w:p w14:paraId="00000035" w14:textId="13652718" w:rsidR="00AD720D" w:rsidRDefault="004B2E2A">
      <w:pPr>
        <w:spacing w:line="480" w:lineRule="auto"/>
        <w:ind w:firstLine="720"/>
        <w:rPr>
          <w:rFonts w:ascii="Rubik" w:eastAsia="Rubik" w:hAnsi="Rubik" w:cs="Rubik"/>
          <w:sz w:val="24"/>
          <w:szCs w:val="24"/>
        </w:rPr>
      </w:pPr>
      <w:ins w:id="194" w:author="André Luís Luza" w:date="2024-08-13T21:42:00Z">
        <w:r>
          <w:rPr>
            <w:rFonts w:ascii="Rubik" w:eastAsia="Rubik" w:hAnsi="Rubik" w:cs="Rubik"/>
            <w:sz w:val="24"/>
            <w:szCs w:val="24"/>
          </w:rPr>
          <w:t>Using the estimates in the model output, we built the two bipartite subnetworks composing the tripartite network (Fig. 2). We</w:t>
        </w:r>
      </w:ins>
      <w:r>
        <w:rPr>
          <w:rFonts w:ascii="Rubik" w:eastAsia="Rubik" w:hAnsi="Rubik" w:cs="Rubik"/>
          <w:sz w:val="24"/>
          <w:szCs w:val="24"/>
        </w:rPr>
        <w:t xml:space="preserve"> classified species into two groups. The “coral-associated fish” group comprised fish positively influenced by coral cover on their site occupancy probability. The relationship between fish species occupancy and coral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1k</m:t>
            </m:r>
          </m:sub>
        </m:sSub>
      </m:oMath>
      <w:r>
        <w:rPr>
          <w:rFonts w:ascii="Rubik" w:eastAsia="Rubik" w:hAnsi="Rubik" w:cs="Rubik"/>
          <w:sz w:val="24"/>
          <w:szCs w:val="24"/>
        </w:rPr>
        <w:t>) and turf cover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2k</m:t>
            </m:r>
          </m:sub>
        </m:sSub>
      </m:oMath>
      <w:r>
        <w:rPr>
          <w:rFonts w:ascii="Rubik" w:eastAsia="Rubik" w:hAnsi="Rubik" w:cs="Rubik"/>
          <w:sz w:val="24"/>
          <w:szCs w:val="24"/>
        </w:rPr>
        <w:t xml:space="preserve">) was </w:t>
      </w:r>
      <w:del w:id="195" w:author="André Luís Luza" w:date="2024-08-13T21:42:00Z">
        <w:r w:rsidR="006A57E3">
          <w:rPr>
            <w:rFonts w:ascii="Rubik" w:eastAsia="Rubik" w:hAnsi="Rubik" w:cs="Rubik"/>
            <w:sz w:val="24"/>
            <w:szCs w:val="24"/>
          </w:rPr>
          <w:delText>evident in</w:delText>
        </w:r>
      </w:del>
      <w:ins w:id="196" w:author="André Luís Luza" w:date="2024-08-13T21:42:00Z">
        <w:r w:rsidR="00DA4263">
          <w:rPr>
            <w:rFonts w:ascii="Rubik" w:eastAsia="Rubik" w:hAnsi="Rubik" w:cs="Rubik"/>
            <w:sz w:val="24"/>
            <w:szCs w:val="24"/>
          </w:rPr>
          <w:t xml:space="preserve">characterized </w:t>
        </w:r>
        <w:r w:rsidR="00DA4263">
          <w:rPr>
            <w:rFonts w:ascii="Rubik" w:eastAsia="Rubik" w:hAnsi="Rubik" w:cs="Rubik"/>
            <w:sz w:val="24"/>
            <w:szCs w:val="24"/>
          </w:rPr>
          <w:lastRenderedPageBreak/>
          <w:t>using</w:t>
        </w:r>
      </w:ins>
      <w:r w:rsidR="00DA4263">
        <w:rPr>
          <w:rFonts w:ascii="Rubik" w:eastAsia="Rubik" w:hAnsi="Rubik" w:cs="Rubik"/>
          <w:sz w:val="24"/>
          <w:szCs w:val="24"/>
        </w:rPr>
        <w:t xml:space="preserve"> </w:t>
      </w:r>
      <w:r>
        <w:rPr>
          <w:rFonts w:ascii="Rubik" w:eastAsia="Rubik" w:hAnsi="Rubik" w:cs="Rubik"/>
          <w:sz w:val="24"/>
          <w:szCs w:val="24"/>
        </w:rPr>
        <w:t xml:space="preserve">the regression coefficients. Fish species were categorized as 'coral-associated' if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1k</m:t>
            </m:r>
          </m:sub>
        </m:sSub>
      </m:oMath>
      <w:r>
        <w:rPr>
          <w:rFonts w:ascii="Rubik" w:eastAsia="Rubik" w:hAnsi="Rubik" w:cs="Rubik"/>
          <w:sz w:val="24"/>
          <w:szCs w:val="24"/>
        </w:rPr>
        <w:t xml:space="preserve"> were positive and their 95% Credible Intervals of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1k</m:t>
            </m:r>
          </m:sub>
        </m:sSub>
      </m:oMath>
      <w:r>
        <w:rPr>
          <w:rFonts w:ascii="Rubik" w:eastAsia="Rubik" w:hAnsi="Rubik" w:cs="Rubik"/>
          <w:sz w:val="24"/>
          <w:szCs w:val="24"/>
        </w:rPr>
        <w:t>did not overlap zero, and if they exhibited either a neutral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2k</m:t>
            </m:r>
          </m:sub>
        </m:sSub>
      </m:oMath>
      <w:r>
        <w:rPr>
          <w:rFonts w:ascii="Rubik" w:eastAsia="Rubik" w:hAnsi="Rubik" w:cs="Rubik"/>
          <w:sz w:val="24"/>
          <w:szCs w:val="24"/>
        </w:rPr>
        <w:t>=</w:t>
      </w:r>
      <w:ins w:id="197" w:author="André Luís Luza" w:date="2024-08-13T21:42:00Z">
        <w:r w:rsidR="00DA4263">
          <w:rPr>
            <w:rFonts w:ascii="Rubik" w:eastAsia="Rubik" w:hAnsi="Rubik" w:cs="Rubik"/>
            <w:sz w:val="24"/>
            <w:szCs w:val="24"/>
          </w:rPr>
          <w:t xml:space="preserve"> </w:t>
        </w:r>
      </w:ins>
      <w:r>
        <w:rPr>
          <w:rFonts w:ascii="Rubik" w:eastAsia="Rubik" w:hAnsi="Rubik" w:cs="Rubik"/>
          <w:sz w:val="24"/>
          <w:szCs w:val="24"/>
        </w:rPr>
        <w:t>0) or negative (</w:t>
      </w:r>
      <m:oMath>
        <m:sSub>
          <m:sSubPr>
            <m:ctrlPr>
              <w:rPr>
                <w:rFonts w:ascii="Rubik" w:eastAsia="Rubik" w:hAnsi="Rubik" w:cs="Rubik"/>
                <w:sz w:val="24"/>
                <w:szCs w:val="24"/>
              </w:rPr>
            </m:ctrlPr>
          </m:sSubPr>
          <m:e>
            <m:r>
              <w:rPr>
                <w:rFonts w:ascii="Cambria Math" w:hAnsi="Cambria Math"/>
              </w:rPr>
              <m:t>β</m:t>
            </m:r>
          </m:e>
          <m:sub>
            <m:r>
              <w:rPr>
                <w:rFonts w:ascii="Rubik" w:eastAsia="Rubik" w:hAnsi="Rubik" w:cs="Rubik"/>
                <w:sz w:val="24"/>
                <w:szCs w:val="24"/>
              </w:rPr>
              <m:t>2k</m:t>
            </m:r>
          </m:sub>
        </m:sSub>
      </m:oMath>
      <w:r>
        <w:rPr>
          <w:rFonts w:ascii="Rubik" w:eastAsia="Rubik" w:hAnsi="Rubik" w:cs="Rubik"/>
          <w:sz w:val="24"/>
          <w:szCs w:val="24"/>
        </w:rPr>
        <w:t>&lt;</w:t>
      </w:r>
      <w:ins w:id="198" w:author="André Luís Luza" w:date="2024-08-13T21:42:00Z">
        <w:r w:rsidR="00DA4263">
          <w:rPr>
            <w:rFonts w:ascii="Rubik" w:eastAsia="Rubik" w:hAnsi="Rubik" w:cs="Rubik"/>
            <w:sz w:val="24"/>
            <w:szCs w:val="24"/>
          </w:rPr>
          <w:t xml:space="preserve"> </w:t>
        </w:r>
      </w:ins>
      <w:r>
        <w:rPr>
          <w:rFonts w:ascii="Rubik" w:eastAsia="Rubik" w:hAnsi="Rubik" w:cs="Rubik"/>
          <w:sz w:val="24"/>
          <w:szCs w:val="24"/>
        </w:rPr>
        <w:t xml:space="preserve">0) association with turf algae cover. “Co-occurring fish” were those whose site occupancy probabilities were correlated (at Pearson's correlation coefficient </w:t>
      </w:r>
      <w:del w:id="199" w:author="André Luís Luza" w:date="2024-08-13T21:42:00Z">
        <w:r w:rsidR="006A57E3">
          <w:rPr>
            <w:rFonts w:ascii="Rubik" w:eastAsia="Rubik" w:hAnsi="Rubik" w:cs="Rubik"/>
            <w:i/>
            <w:sz w:val="24"/>
            <w:szCs w:val="24"/>
          </w:rPr>
          <w:delText>⍴</w:delText>
        </w:r>
        <w:r w:rsidR="006A57E3">
          <w:rPr>
            <w:rFonts w:ascii="Rubik" w:eastAsia="Rubik" w:hAnsi="Rubik" w:cs="Rubik"/>
            <w:sz w:val="24"/>
            <w:szCs w:val="24"/>
          </w:rPr>
          <w:delText>≥</w:delText>
        </w:r>
      </w:del>
      <w:ins w:id="200" w:author="André Luís Luza" w:date="2024-08-13T21:42:00Z">
        <w:r>
          <w:rPr>
            <w:rFonts w:ascii="Rubik" w:eastAsia="Rubik" w:hAnsi="Rubik" w:cs="Rubik"/>
            <w:i/>
            <w:sz w:val="24"/>
            <w:szCs w:val="24"/>
          </w:rPr>
          <w:t>⍴</w:t>
        </w:r>
        <w:r w:rsidR="00DA4263">
          <w:rPr>
            <w:rFonts w:ascii="Rubik" w:eastAsia="Rubik" w:hAnsi="Rubik" w:cs="Rubik"/>
            <w:i/>
            <w:sz w:val="24"/>
            <w:szCs w:val="24"/>
          </w:rPr>
          <w:t xml:space="preserve"> </w:t>
        </w:r>
        <w:r>
          <w:rPr>
            <w:rFonts w:ascii="Rubik" w:eastAsia="Rubik" w:hAnsi="Rubik" w:cs="Rubik"/>
            <w:sz w:val="24"/>
            <w:szCs w:val="24"/>
          </w:rPr>
          <w:t>≥</w:t>
        </w:r>
        <w:r w:rsidR="00DA4263">
          <w:rPr>
            <w:rFonts w:ascii="Rubik" w:eastAsia="Rubik" w:hAnsi="Rubik" w:cs="Rubik"/>
            <w:sz w:val="24"/>
            <w:szCs w:val="24"/>
          </w:rPr>
          <w:t xml:space="preserve"> </w:t>
        </w:r>
      </w:ins>
      <w:r>
        <w:rPr>
          <w:rFonts w:ascii="Rubik" w:eastAsia="Rubik" w:hAnsi="Rubik" w:cs="Rubik"/>
          <w:sz w:val="24"/>
          <w:szCs w:val="24"/>
        </w:rPr>
        <w:t>0.8) with the site occupancy probabilities of coral-associated fish.</w:t>
      </w:r>
    </w:p>
    <w:p w14:paraId="00000036" w14:textId="02312021" w:rsidR="00AD720D" w:rsidRDefault="004B2E2A">
      <w:pPr>
        <w:spacing w:line="480" w:lineRule="auto"/>
        <w:ind w:firstLine="720"/>
        <w:rPr>
          <w:rFonts w:ascii="Rubik" w:eastAsia="Rubik" w:hAnsi="Rubik" w:cs="Rubik"/>
          <w:sz w:val="24"/>
          <w:szCs w:val="24"/>
        </w:rPr>
      </w:pPr>
      <w:r>
        <w:rPr>
          <w:rFonts w:ascii="Rubik" w:eastAsia="Rubik" w:hAnsi="Rubik" w:cs="Rubik"/>
          <w:sz w:val="24"/>
          <w:szCs w:val="24"/>
        </w:rPr>
        <w:t xml:space="preserve">Based on this classification, </w:t>
      </w:r>
      <w:del w:id="201" w:author="André Luís Luza" w:date="2024-08-13T21:42:00Z">
        <w:r w:rsidR="006A57E3">
          <w:rPr>
            <w:rFonts w:ascii="Rubik" w:eastAsia="Rubik" w:hAnsi="Rubik" w:cs="Rubik"/>
            <w:sz w:val="24"/>
            <w:szCs w:val="24"/>
          </w:rPr>
          <w:delText>we organized our analysis into three groups:</w:delText>
        </w:r>
      </w:del>
      <w:ins w:id="202" w:author="André Luís Luza" w:date="2024-08-13T21:42:00Z">
        <w:r>
          <w:rPr>
            <w:rFonts w:ascii="Rubik" w:eastAsia="Rubik" w:hAnsi="Rubik" w:cs="Rubik"/>
            <w:sz w:val="24"/>
            <w:szCs w:val="24"/>
          </w:rPr>
          <w:t>the first subnetwork comprised</w:t>
        </w:r>
      </w:ins>
      <w:r>
        <w:rPr>
          <w:rFonts w:ascii="Rubik" w:eastAsia="Rubik" w:hAnsi="Rubik" w:cs="Rubik"/>
          <w:sz w:val="24"/>
          <w:szCs w:val="24"/>
        </w:rPr>
        <w:t xml:space="preserve"> corals </w:t>
      </w:r>
      <w:del w:id="203" w:author="André Luís Luza" w:date="2024-08-13T21:42:00Z">
        <w:r w:rsidR="006A57E3">
          <w:rPr>
            <w:rFonts w:ascii="Rubik" w:eastAsia="Rubik" w:hAnsi="Rubik" w:cs="Rubik"/>
            <w:sz w:val="24"/>
            <w:szCs w:val="24"/>
          </w:rPr>
          <w:delText>(Partite A),</w:delText>
        </w:r>
      </w:del>
      <w:ins w:id="204" w:author="André Luís Luza" w:date="2024-08-13T21:42:00Z">
        <w:r>
          <w:rPr>
            <w:rFonts w:ascii="Rubik" w:eastAsia="Rubik" w:hAnsi="Rubik" w:cs="Rubik"/>
            <w:sz w:val="24"/>
            <w:szCs w:val="24"/>
          </w:rPr>
          <w:t>and</w:t>
        </w:r>
      </w:ins>
      <w:r>
        <w:rPr>
          <w:rFonts w:ascii="Rubik" w:eastAsia="Rubik" w:hAnsi="Rubik" w:cs="Rubik"/>
          <w:sz w:val="24"/>
          <w:szCs w:val="24"/>
        </w:rPr>
        <w:t xml:space="preserve"> coral-associated fish</w:t>
      </w:r>
      <w:del w:id="205" w:author="André Luís Luza" w:date="2024-08-13T21:42:00Z">
        <w:r w:rsidR="006A57E3">
          <w:rPr>
            <w:rFonts w:ascii="Rubik" w:eastAsia="Rubik" w:hAnsi="Rubik" w:cs="Rubik"/>
            <w:sz w:val="24"/>
            <w:szCs w:val="24"/>
          </w:rPr>
          <w:delText xml:space="preserve"> (Partite B), </w:delText>
        </w:r>
      </w:del>
      <w:ins w:id="206" w:author="André Luís Luza" w:date="2024-08-13T21:42:00Z">
        <w:r>
          <w:rPr>
            <w:rFonts w:ascii="Rubik" w:eastAsia="Rubik" w:hAnsi="Rubik" w:cs="Rubik"/>
            <w:sz w:val="24"/>
            <w:szCs w:val="24"/>
          </w:rPr>
          <w:t xml:space="preserve">, and the second one comprised coral-associated fish </w:t>
        </w:r>
      </w:ins>
      <w:r>
        <w:rPr>
          <w:rFonts w:ascii="Rubik" w:eastAsia="Rubik" w:hAnsi="Rubik" w:cs="Rubik"/>
          <w:sz w:val="24"/>
          <w:szCs w:val="24"/>
        </w:rPr>
        <w:t>and co-occurring fish (</w:t>
      </w:r>
      <w:del w:id="207" w:author="André Luís Luza" w:date="2024-08-13T21:42:00Z">
        <w:r w:rsidR="006A57E3">
          <w:rPr>
            <w:rFonts w:ascii="Rubik" w:eastAsia="Rubik" w:hAnsi="Rubik" w:cs="Rubik"/>
            <w:sz w:val="24"/>
            <w:szCs w:val="24"/>
          </w:rPr>
          <w:delText>Partite C) within a multilayer network (</w:delText>
        </w:r>
      </w:del>
      <w:r>
        <w:rPr>
          <w:rFonts w:ascii="Rubik" w:eastAsia="Rubik" w:hAnsi="Rubik" w:cs="Rubik"/>
          <w:sz w:val="24"/>
          <w:szCs w:val="24"/>
        </w:rPr>
        <w:t xml:space="preserve">Fig. </w:t>
      </w:r>
      <w:del w:id="208" w:author="André Luís Luza" w:date="2024-08-13T21:42:00Z">
        <w:r w:rsidR="006A57E3">
          <w:rPr>
            <w:rFonts w:ascii="Rubik" w:eastAsia="Rubik" w:hAnsi="Rubik" w:cs="Rubik"/>
            <w:sz w:val="24"/>
            <w:szCs w:val="24"/>
          </w:rPr>
          <w:delText>1</w:delText>
        </w:r>
      </w:del>
      <w:ins w:id="209" w:author="André Luís Luza" w:date="2024-08-13T21:42:00Z">
        <w:r>
          <w:rPr>
            <w:rFonts w:ascii="Rubik" w:eastAsia="Rubik" w:hAnsi="Rubik" w:cs="Rubik"/>
            <w:sz w:val="24"/>
            <w:szCs w:val="24"/>
          </w:rPr>
          <w:t>2</w:t>
        </w:r>
      </w:ins>
      <w:r>
        <w:rPr>
          <w:rFonts w:ascii="Rubik" w:eastAsia="Rubik" w:hAnsi="Rubik" w:cs="Rubik"/>
          <w:sz w:val="24"/>
          <w:szCs w:val="24"/>
        </w:rPr>
        <w:t xml:space="preserve">). The thickness of the links connecting the nodes (species) </w:t>
      </w:r>
      <w:ins w:id="210" w:author="André Luís Luza" w:date="2024-08-13T21:42:00Z">
        <w:r w:rsidR="00DA4263">
          <w:rPr>
            <w:rFonts w:ascii="Rubik" w:eastAsia="Rubik" w:hAnsi="Rubik" w:cs="Rubik"/>
            <w:sz w:val="24"/>
            <w:szCs w:val="24"/>
          </w:rPr>
          <w:t xml:space="preserve">in subnetwork 1 (partities A and B) </w:t>
        </w:r>
      </w:ins>
      <w:r>
        <w:rPr>
          <w:rFonts w:ascii="Rubik" w:eastAsia="Rubik" w:hAnsi="Rubik" w:cs="Rubik"/>
          <w:sz w:val="24"/>
          <w:szCs w:val="24"/>
        </w:rPr>
        <w:t xml:space="preserve">was determined by </w:t>
      </w:r>
      <w:r w:rsidR="00DA4263">
        <w:rPr>
          <w:rFonts w:ascii="Rubik" w:eastAsia="Rubik" w:hAnsi="Rubik" w:cs="Rubik"/>
          <w:sz w:val="24"/>
          <w:szCs w:val="24"/>
        </w:rPr>
        <w:t xml:space="preserve">predicting </w:t>
      </w:r>
      <w:r>
        <w:rPr>
          <w:rFonts w:ascii="Rubik" w:eastAsia="Rubik" w:hAnsi="Rubik" w:cs="Rubik"/>
          <w:sz w:val="24"/>
          <w:szCs w:val="24"/>
        </w:rPr>
        <w:t xml:space="preserve">site occupancy probabilities based on coral </w:t>
      </w:r>
      <w:del w:id="211" w:author="André Luís Luza" w:date="2024-08-13T21:42:00Z">
        <w:r w:rsidR="006A57E3">
          <w:rPr>
            <w:rFonts w:ascii="Rubik" w:eastAsia="Rubik" w:hAnsi="Rubik" w:cs="Rubik"/>
            <w:sz w:val="24"/>
            <w:szCs w:val="24"/>
          </w:rPr>
          <w:delText xml:space="preserve">and turf algae cover using the community model. The connections between Partite A and B were established by predicting fish site occupancy probabilities based on coral </w:delText>
        </w:r>
      </w:del>
      <w:r>
        <w:rPr>
          <w:rFonts w:ascii="Rubik" w:eastAsia="Rubik" w:hAnsi="Rubik" w:cs="Rubik"/>
          <w:sz w:val="24"/>
          <w:szCs w:val="24"/>
        </w:rPr>
        <w:t xml:space="preserve">cover </w:t>
      </w:r>
      <w:ins w:id="212" w:author="André Luís Luza" w:date="2024-08-13T21:42:00Z">
        <w:r>
          <w:rPr>
            <w:rFonts w:ascii="Rubik" w:eastAsia="Rubik" w:hAnsi="Rubik" w:cs="Rubik"/>
            <w:sz w:val="24"/>
            <w:szCs w:val="24"/>
          </w:rPr>
          <w:t xml:space="preserve">variation </w:t>
        </w:r>
      </w:ins>
      <w:r>
        <w:rPr>
          <w:rFonts w:ascii="Rubik" w:eastAsia="Rubik" w:hAnsi="Rubik" w:cs="Rubik"/>
          <w:sz w:val="24"/>
          <w:szCs w:val="24"/>
        </w:rPr>
        <w:t xml:space="preserve">while holding turf algae cover constant. To make these predictions, we </w:t>
      </w:r>
      <w:del w:id="213" w:author="André Luís Luza" w:date="2024-08-13T21:42:00Z">
        <w:r w:rsidR="006A57E3">
          <w:rPr>
            <w:rFonts w:ascii="Rubik" w:eastAsia="Rubik" w:hAnsi="Rubik" w:cs="Rubik"/>
            <w:sz w:val="24"/>
            <w:szCs w:val="24"/>
          </w:rPr>
          <w:delText>utilized</w:delText>
        </w:r>
      </w:del>
      <w:ins w:id="214" w:author="André Luís Luza" w:date="2024-08-13T21:42:00Z">
        <w:r>
          <w:rPr>
            <w:rFonts w:ascii="Rubik" w:eastAsia="Rubik" w:hAnsi="Rubik" w:cs="Rubik"/>
            <w:sz w:val="24"/>
            <w:szCs w:val="24"/>
          </w:rPr>
          <w:t>used</w:t>
        </w:r>
      </w:ins>
      <w:r>
        <w:rPr>
          <w:rFonts w:ascii="Rubik" w:eastAsia="Rubik" w:hAnsi="Rubik" w:cs="Rubik"/>
          <w:sz w:val="24"/>
          <w:szCs w:val="24"/>
        </w:rPr>
        <w:t xml:space="preserve"> the model's intercept and regression coefficients to </w:t>
      </w:r>
      <w:del w:id="215" w:author="André Luís Luza" w:date="2024-08-13T21:42:00Z">
        <w:r w:rsidR="006A57E3">
          <w:rPr>
            <w:rFonts w:ascii="Rubik" w:eastAsia="Rubik" w:hAnsi="Rubik" w:cs="Rubik"/>
            <w:sz w:val="24"/>
            <w:szCs w:val="24"/>
          </w:rPr>
          <w:delText>estimate</w:delText>
        </w:r>
      </w:del>
      <w:ins w:id="216" w:author="André Luís Luza" w:date="2024-08-13T21:42:00Z">
        <w:r>
          <w:rPr>
            <w:rFonts w:ascii="Rubik" w:eastAsia="Rubik" w:hAnsi="Rubik" w:cs="Rubik"/>
            <w:sz w:val="24"/>
            <w:szCs w:val="24"/>
          </w:rPr>
          <w:t>predict</w:t>
        </w:r>
      </w:ins>
      <w:r>
        <w:rPr>
          <w:rFonts w:ascii="Rubik" w:eastAsia="Rubik" w:hAnsi="Rubik" w:cs="Rubik"/>
          <w:sz w:val="24"/>
          <w:szCs w:val="24"/>
        </w:rPr>
        <w:t xml:space="preserve"> site occupancy probabilities at four standard deviations from the mean coral cover (which translates to approximately 10% cover for more abundant corals like </w:t>
      </w:r>
      <w:r>
        <w:rPr>
          <w:rFonts w:ascii="Rubik" w:eastAsia="Rubik" w:hAnsi="Rubik" w:cs="Rubik"/>
          <w:i/>
          <w:sz w:val="24"/>
          <w:szCs w:val="24"/>
        </w:rPr>
        <w:t xml:space="preserve">Siderastrea </w:t>
      </w:r>
      <w:r>
        <w:rPr>
          <w:rFonts w:ascii="Rubik" w:eastAsia="Rubik" w:hAnsi="Rubik" w:cs="Rubik"/>
          <w:sz w:val="24"/>
          <w:szCs w:val="24"/>
        </w:rPr>
        <w:t xml:space="preserve">spp. and </w:t>
      </w:r>
      <w:r>
        <w:rPr>
          <w:rFonts w:ascii="Rubik" w:eastAsia="Rubik" w:hAnsi="Rubik" w:cs="Rubik"/>
          <w:i/>
          <w:sz w:val="24"/>
          <w:szCs w:val="24"/>
        </w:rPr>
        <w:t>Millepora alcicornis</w:t>
      </w:r>
      <w:r>
        <w:rPr>
          <w:rFonts w:ascii="Rubik" w:eastAsia="Rubik" w:hAnsi="Rubik" w:cs="Rubik"/>
          <w:sz w:val="24"/>
          <w:szCs w:val="24"/>
        </w:rPr>
        <w:t xml:space="preserve">, and around 1% cover for less abundant species such as </w:t>
      </w:r>
      <w:r>
        <w:rPr>
          <w:rFonts w:ascii="Rubik" w:eastAsia="Rubik" w:hAnsi="Rubik" w:cs="Rubik"/>
          <w:i/>
          <w:sz w:val="24"/>
          <w:szCs w:val="24"/>
        </w:rPr>
        <w:t xml:space="preserve">Agaricia </w:t>
      </w:r>
      <w:r>
        <w:rPr>
          <w:rFonts w:ascii="Rubik" w:eastAsia="Rubik" w:hAnsi="Rubik" w:cs="Rubik"/>
          <w:sz w:val="24"/>
          <w:szCs w:val="24"/>
        </w:rPr>
        <w:t xml:space="preserve">spp., </w:t>
      </w:r>
      <w:r>
        <w:rPr>
          <w:rFonts w:ascii="Rubik" w:eastAsia="Rubik" w:hAnsi="Rubik" w:cs="Rubik"/>
          <w:i/>
          <w:sz w:val="24"/>
          <w:szCs w:val="24"/>
        </w:rPr>
        <w:t>Porites astreoides</w:t>
      </w:r>
      <w:r>
        <w:rPr>
          <w:rFonts w:ascii="Rubik" w:eastAsia="Rubik" w:hAnsi="Rubik" w:cs="Rubik"/>
          <w:sz w:val="24"/>
          <w:szCs w:val="24"/>
        </w:rPr>
        <w:t xml:space="preserve">, and </w:t>
      </w:r>
      <w:r>
        <w:rPr>
          <w:rFonts w:ascii="Rubik" w:eastAsia="Rubik" w:hAnsi="Rubik" w:cs="Rubik"/>
          <w:i/>
          <w:sz w:val="24"/>
          <w:szCs w:val="24"/>
        </w:rPr>
        <w:t>Favia gravida</w:t>
      </w:r>
      <w:r>
        <w:rPr>
          <w:rFonts w:ascii="Rubik" w:eastAsia="Rubik" w:hAnsi="Rubik" w:cs="Rubik"/>
          <w:sz w:val="24"/>
          <w:szCs w:val="24"/>
        </w:rPr>
        <w:t xml:space="preserve">) and zero standard deviations from the mean for turf algae cover (about 18% cover). In essence, this yielded one </w:t>
      </w:r>
      <m:oMath>
        <m:sSub>
          <m:sSubPr>
            <m:ctrlPr>
              <w:del w:id="217" w:author="André Luís Luza" w:date="2024-08-13T21:42:00Z">
                <w:rPr>
                  <w:rFonts w:ascii="Rubik" w:eastAsia="Rubik" w:hAnsi="Rubik" w:cs="Rubik"/>
                  <w:sz w:val="24"/>
                  <w:szCs w:val="24"/>
                </w:rPr>
              </w:del>
            </m:ctrlPr>
          </m:sSubPr>
          <m:e>
            <m:r>
              <w:del w:id="218" w:author="André Luís Luza" w:date="2024-08-13T21:42:00Z">
                <w:rPr>
                  <w:rFonts w:ascii="Cambria Math" w:hAnsi="Cambria Math"/>
                </w:rPr>
                <m:t>ψ</m:t>
              </w:del>
            </m:r>
          </m:e>
          <m:sub>
            <m:r>
              <w:del w:id="219" w:author="André Luís Luza" w:date="2024-08-13T21:42:00Z">
                <w:rPr>
                  <w:rFonts w:ascii="Rubik" w:eastAsia="Rubik" w:hAnsi="Rubik" w:cs="Rubik"/>
                  <w:sz w:val="24"/>
                  <w:szCs w:val="24"/>
                </w:rPr>
                <m:t>ki</m:t>
              </w:del>
            </m:r>
          </m:sub>
        </m:sSub>
      </m:oMath>
      <w:del w:id="220" w:author="André Luís Luza" w:date="2024-08-13T21:42:00Z">
        <w:r w:rsidR="006A57E3">
          <w:rPr>
            <w:rFonts w:ascii="Rubik" w:eastAsia="Rubik" w:hAnsi="Rubik" w:cs="Rubik"/>
            <w:sz w:val="24"/>
            <w:szCs w:val="24"/>
          </w:rPr>
          <w:delText xml:space="preserve"> value per </w:delText>
        </w:r>
      </w:del>
      <w:ins w:id="221" w:author="André Luís Luza" w:date="2024-08-13T21:42:00Z">
        <w:r>
          <w:rPr>
            <w:rFonts w:ascii="Rubik" w:eastAsia="Rubik" w:hAnsi="Rubik" w:cs="Rubik"/>
            <w:sz w:val="24"/>
            <w:szCs w:val="24"/>
          </w:rPr>
          <w:t xml:space="preserve">predicted site occupancy probability </w:t>
        </w:r>
        <m:oMath>
          <m:acc>
            <m:accPr>
              <m:ctrlPr>
                <w:rPr>
                  <w:rFonts w:ascii="Cambria Math" w:hAnsi="Cambria Math"/>
                </w:rPr>
              </m:ctrlPr>
            </m:accPr>
            <m:e>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e>
          </m:acc>
          <m:r>
            <w:rPr>
              <w:rFonts w:ascii="Rubik" w:eastAsia="Rubik" w:hAnsi="Rubik" w:cs="Rubik"/>
              <w:sz w:val="24"/>
              <w:szCs w:val="24"/>
            </w:rPr>
            <m:t xml:space="preserve"> </m:t>
          </m:r>
        </m:oMath>
        <w:r>
          <w:rPr>
            <w:rFonts w:ascii="Rubik" w:eastAsia="Rubik" w:hAnsi="Rubik" w:cs="Rubik"/>
            <w:sz w:val="24"/>
            <w:szCs w:val="24"/>
          </w:rPr>
          <w:t xml:space="preserve"> by </w:t>
        </w:r>
      </w:ins>
      <w:r>
        <w:rPr>
          <w:rFonts w:ascii="Rubik" w:eastAsia="Rubik" w:hAnsi="Rubik" w:cs="Rubik"/>
          <w:sz w:val="24"/>
          <w:szCs w:val="24"/>
        </w:rPr>
        <w:t xml:space="preserve">fish species </w:t>
      </w:r>
      <w:del w:id="222" w:author="André Luís Luza" w:date="2024-08-13T21:42:00Z">
        <w:r w:rsidR="006A57E3">
          <w:rPr>
            <w:rFonts w:ascii="Rubik" w:eastAsia="Rubik" w:hAnsi="Rubik" w:cs="Rubik"/>
            <w:sz w:val="24"/>
            <w:szCs w:val="24"/>
          </w:rPr>
          <w:delText xml:space="preserve">(out of a total of 113 species, although only estimates for coral-associated fish were </w:delText>
        </w:r>
        <w:r w:rsidR="006A57E3">
          <w:rPr>
            <w:rFonts w:ascii="Rubik" w:eastAsia="Rubik" w:hAnsi="Rubik" w:cs="Rubik"/>
            <w:sz w:val="24"/>
            <w:szCs w:val="24"/>
          </w:rPr>
          <w:lastRenderedPageBreak/>
          <w:delText>used) that represented</w:delText>
        </w:r>
      </w:del>
      <w:ins w:id="223" w:author="André Luís Luza" w:date="2024-08-13T21:42:00Z">
        <w:r>
          <w:rPr>
            <w:rFonts w:ascii="Rubik" w:eastAsia="Rubik" w:hAnsi="Rubik" w:cs="Rubik"/>
            <w:i/>
            <w:sz w:val="24"/>
            <w:szCs w:val="24"/>
          </w:rPr>
          <w:t>k</w:t>
        </w:r>
        <w:r>
          <w:rPr>
            <w:sz w:val="24"/>
            <w:szCs w:val="24"/>
          </w:rPr>
          <w:t xml:space="preserve"> in site </w:t>
        </w:r>
        <w:r>
          <w:rPr>
            <w:i/>
            <w:sz w:val="24"/>
            <w:szCs w:val="24"/>
          </w:rPr>
          <w:t xml:space="preserve">i. </w:t>
        </w:r>
        <w:r>
          <w:rPr>
            <w:sz w:val="24"/>
            <w:szCs w:val="24"/>
          </w:rPr>
          <w:t xml:space="preserve">This value </w:t>
        </w:r>
        <w:r>
          <w:rPr>
            <w:rFonts w:ascii="Rubik" w:eastAsia="Rubik" w:hAnsi="Rubik" w:cs="Rubik"/>
            <w:sz w:val="24"/>
            <w:szCs w:val="24"/>
          </w:rPr>
          <w:t>represents</w:t>
        </w:r>
      </w:ins>
      <w:r>
        <w:rPr>
          <w:rFonts w:ascii="Rubik" w:eastAsia="Rubik" w:hAnsi="Rubik" w:cs="Rubik"/>
          <w:sz w:val="24"/>
          <w:szCs w:val="24"/>
        </w:rPr>
        <w:t xml:space="preserve"> the expected proportion of sites occupied by each fish species given the coral cover</w:t>
      </w:r>
      <w:del w:id="224" w:author="André Luís Luza" w:date="2024-08-13T21:42:00Z">
        <w:r w:rsidR="006A57E3">
          <w:rPr>
            <w:rFonts w:ascii="Rubik" w:eastAsia="Rubik" w:hAnsi="Rubik" w:cs="Rubik"/>
            <w:sz w:val="24"/>
            <w:szCs w:val="24"/>
          </w:rPr>
          <w:delText>. We used these estimates to establish the links between Partite A and B</w:delText>
        </w:r>
      </w:del>
      <w:r>
        <w:rPr>
          <w:rFonts w:ascii="Rubik" w:eastAsia="Rubik" w:hAnsi="Rubik" w:cs="Rubik"/>
          <w:sz w:val="24"/>
          <w:szCs w:val="24"/>
        </w:rPr>
        <w:t>.</w:t>
      </w:r>
    </w:p>
    <w:p w14:paraId="00000037" w14:textId="5A54CC48" w:rsidR="00AD720D" w:rsidRDefault="004B2E2A">
      <w:pPr>
        <w:spacing w:line="480" w:lineRule="auto"/>
        <w:ind w:firstLine="720"/>
        <w:rPr>
          <w:rFonts w:ascii="Rubik" w:eastAsia="Rubik" w:hAnsi="Rubik" w:cs="Rubik"/>
          <w:sz w:val="24"/>
          <w:szCs w:val="24"/>
        </w:rPr>
      </w:pPr>
      <w:r>
        <w:rPr>
          <w:rFonts w:ascii="Rubik" w:eastAsia="Rubik" w:hAnsi="Rubik" w:cs="Rubik"/>
          <w:sz w:val="24"/>
          <w:szCs w:val="24"/>
        </w:rPr>
        <w:t xml:space="preserve">To establish the links between </w:t>
      </w:r>
      <w:del w:id="225" w:author="André Luís Luza" w:date="2024-08-13T21:42:00Z">
        <w:r w:rsidR="006A57E3">
          <w:rPr>
            <w:rFonts w:ascii="Rubik" w:eastAsia="Rubik" w:hAnsi="Rubik" w:cs="Rubik"/>
            <w:sz w:val="24"/>
            <w:szCs w:val="24"/>
          </w:rPr>
          <w:delText>Partite</w:delText>
        </w:r>
      </w:del>
      <w:ins w:id="226" w:author="André Luís Luza" w:date="2024-08-13T21:42:00Z">
        <w:r>
          <w:rPr>
            <w:rFonts w:ascii="Rubik" w:eastAsia="Rubik" w:hAnsi="Rubik" w:cs="Rubik"/>
            <w:sz w:val="24"/>
            <w:szCs w:val="24"/>
          </w:rPr>
          <w:t>nodes in subnetwork 2</w:t>
        </w:r>
        <w:r w:rsidR="00DA4263">
          <w:rPr>
            <w:rFonts w:ascii="Rubik" w:eastAsia="Rubik" w:hAnsi="Rubik" w:cs="Rubik"/>
            <w:sz w:val="24"/>
            <w:szCs w:val="24"/>
          </w:rPr>
          <w:t xml:space="preserve"> (partites</w:t>
        </w:r>
      </w:ins>
      <w:r w:rsidR="00DA4263">
        <w:rPr>
          <w:rFonts w:ascii="Rubik" w:eastAsia="Rubik" w:hAnsi="Rubik" w:cs="Rubik"/>
          <w:sz w:val="24"/>
          <w:szCs w:val="24"/>
        </w:rPr>
        <w:t xml:space="preserve"> B and C</w:t>
      </w:r>
      <w:del w:id="227" w:author="André Luís Luza" w:date="2024-08-13T21:42:00Z">
        <w:r w:rsidR="006A57E3">
          <w:rPr>
            <w:rFonts w:ascii="Rubik" w:eastAsia="Rubik" w:hAnsi="Rubik" w:cs="Rubik"/>
            <w:sz w:val="24"/>
            <w:szCs w:val="24"/>
          </w:rPr>
          <w:delText>,</w:delText>
        </w:r>
      </w:del>
      <w:ins w:id="228" w:author="André Luís Luza" w:date="2024-08-13T21:42:00Z">
        <w:r w:rsidR="00DA4263">
          <w:rPr>
            <w:rFonts w:ascii="Rubik" w:eastAsia="Rubik" w:hAnsi="Rubik" w:cs="Rubik"/>
            <w:sz w:val="24"/>
            <w:szCs w:val="24"/>
          </w:rPr>
          <w:t>)</w:t>
        </w:r>
        <w:r>
          <w:rPr>
            <w:rFonts w:ascii="Rubik" w:eastAsia="Rubik" w:hAnsi="Rubik" w:cs="Rubik"/>
            <w:sz w:val="24"/>
            <w:szCs w:val="24"/>
          </w:rPr>
          <w:t>,</w:t>
        </w:r>
      </w:ins>
      <w:r>
        <w:rPr>
          <w:rFonts w:ascii="Rubik" w:eastAsia="Rubik" w:hAnsi="Rubik" w:cs="Rubik"/>
          <w:sz w:val="24"/>
          <w:szCs w:val="24"/>
        </w:rPr>
        <w:t xml:space="preserve"> we computed the Pearson’s correlation coefficient (</w:t>
      </w:r>
      <w:r>
        <w:rPr>
          <w:rFonts w:ascii="Rubik" w:eastAsia="Rubik" w:hAnsi="Rubik" w:cs="Rubik"/>
          <w:i/>
          <w:sz w:val="24"/>
          <w:szCs w:val="24"/>
        </w:rPr>
        <w:t>⍴</w:t>
      </w:r>
      <w:r>
        <w:rPr>
          <w:rFonts w:ascii="Rubik" w:eastAsia="Rubik" w:hAnsi="Rubik" w:cs="Rubik"/>
          <w:sz w:val="24"/>
          <w:szCs w:val="24"/>
        </w:rPr>
        <w:t xml:space="preserve">) between site occupancy probabilities </w:t>
      </w:r>
      <m:oMath>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oMath>
      <w:r>
        <w:rPr>
          <w:rFonts w:ascii="Rubik" w:eastAsia="Rubik" w:hAnsi="Rubik" w:cs="Rubik"/>
          <w:sz w:val="24"/>
          <w:szCs w:val="24"/>
        </w:rPr>
        <w:t xml:space="preserve"> for each coral-associated fish (42 species) and the remaining species (71 species) at the site level (n=36 sites). We then applied a correlation threshold of </w:t>
      </w:r>
      <w:del w:id="229" w:author="André Luís Luza" w:date="2024-08-13T21:42:00Z">
        <w:r w:rsidR="006A57E3">
          <w:rPr>
            <w:rFonts w:ascii="Rubik" w:eastAsia="Rubik" w:hAnsi="Rubik" w:cs="Rubik"/>
            <w:i/>
            <w:sz w:val="24"/>
            <w:szCs w:val="24"/>
          </w:rPr>
          <w:delText>⍴</w:delText>
        </w:r>
        <w:r w:rsidR="006A57E3">
          <w:rPr>
            <w:rFonts w:ascii="Rubik" w:eastAsia="Rubik" w:hAnsi="Rubik" w:cs="Rubik"/>
            <w:sz w:val="24"/>
            <w:szCs w:val="24"/>
          </w:rPr>
          <w:delText>≥</w:delText>
        </w:r>
      </w:del>
      <w:ins w:id="230" w:author="André Luís Luza" w:date="2024-08-13T21:42:00Z">
        <w:r>
          <w:rPr>
            <w:rFonts w:ascii="Rubik" w:eastAsia="Rubik" w:hAnsi="Rubik" w:cs="Rubik"/>
            <w:i/>
            <w:sz w:val="24"/>
            <w:szCs w:val="24"/>
          </w:rPr>
          <w:t>⍴</w:t>
        </w:r>
        <w:r w:rsidR="00DA4263">
          <w:rPr>
            <w:rFonts w:ascii="Rubik" w:eastAsia="Rubik" w:hAnsi="Rubik" w:cs="Rubik"/>
            <w:i/>
            <w:sz w:val="24"/>
            <w:szCs w:val="24"/>
          </w:rPr>
          <w:t xml:space="preserve"> </w:t>
        </w:r>
        <w:r>
          <w:rPr>
            <w:rFonts w:ascii="Rubik" w:eastAsia="Rubik" w:hAnsi="Rubik" w:cs="Rubik"/>
            <w:sz w:val="24"/>
            <w:szCs w:val="24"/>
          </w:rPr>
          <w:t>≥</w:t>
        </w:r>
        <w:r w:rsidR="00DA4263">
          <w:rPr>
            <w:rFonts w:ascii="Rubik" w:eastAsia="Rubik" w:hAnsi="Rubik" w:cs="Rubik"/>
            <w:sz w:val="24"/>
            <w:szCs w:val="24"/>
          </w:rPr>
          <w:t xml:space="preserve"> </w:t>
        </w:r>
      </w:ins>
      <w:r>
        <w:rPr>
          <w:rFonts w:ascii="Rubik" w:eastAsia="Rubik" w:hAnsi="Rubik" w:cs="Rubik"/>
          <w:sz w:val="24"/>
          <w:szCs w:val="24"/>
        </w:rPr>
        <w:t xml:space="preserve">0.8 to define co-occurring species. In total, 21 species met this criterion. </w:t>
      </w:r>
      <w:del w:id="231" w:author="André Luís Luza" w:date="2024-08-13T21:42:00Z">
        <w:r w:rsidR="006A57E3">
          <w:rPr>
            <w:rFonts w:ascii="Rubik" w:eastAsia="Rubik" w:hAnsi="Rubik" w:cs="Rubik"/>
            <w:sz w:val="24"/>
            <w:szCs w:val="24"/>
          </w:rPr>
          <w:delText>This correlation information was used to establish</w:delText>
        </w:r>
      </w:del>
      <w:ins w:id="232" w:author="André Luís Luza" w:date="2024-08-13T21:42:00Z">
        <w:r>
          <w:rPr>
            <w:rFonts w:ascii="Rubik" w:eastAsia="Rubik" w:hAnsi="Rubik" w:cs="Rubik"/>
            <w:sz w:val="24"/>
            <w:szCs w:val="24"/>
          </w:rPr>
          <w:t>To understand</w:t>
        </w:r>
      </w:ins>
      <w:r>
        <w:rPr>
          <w:rFonts w:ascii="Rubik" w:eastAsia="Rubik" w:hAnsi="Rubik" w:cs="Rubik"/>
          <w:sz w:val="24"/>
          <w:szCs w:val="24"/>
        </w:rPr>
        <w:t xml:space="preserve"> the </w:t>
      </w:r>
      <w:del w:id="233" w:author="André Luís Luza" w:date="2024-08-13T21:42:00Z">
        <w:r w:rsidR="006A57E3">
          <w:rPr>
            <w:rFonts w:ascii="Rubik" w:eastAsia="Rubik" w:hAnsi="Rubik" w:cs="Rubik"/>
            <w:sz w:val="24"/>
            <w:szCs w:val="24"/>
          </w:rPr>
          <w:delText>thickness</w:delText>
        </w:r>
      </w:del>
      <w:ins w:id="234" w:author="André Luís Luza" w:date="2024-08-13T21:42:00Z">
        <w:r>
          <w:rPr>
            <w:rFonts w:ascii="Rubik" w:eastAsia="Rubik" w:hAnsi="Rubik" w:cs="Rubik"/>
            <w:sz w:val="24"/>
            <w:szCs w:val="24"/>
          </w:rPr>
          <w:t>nature</w:t>
        </w:r>
      </w:ins>
      <w:r>
        <w:rPr>
          <w:rFonts w:ascii="Rubik" w:eastAsia="Rubik" w:hAnsi="Rubik" w:cs="Rubik"/>
          <w:sz w:val="24"/>
          <w:szCs w:val="24"/>
        </w:rPr>
        <w:t xml:space="preserve"> of the </w:t>
      </w:r>
      <w:del w:id="235" w:author="André Luís Luza" w:date="2024-08-13T21:42:00Z">
        <w:r w:rsidR="006A57E3">
          <w:rPr>
            <w:rFonts w:ascii="Rubik" w:eastAsia="Rubik" w:hAnsi="Rubik" w:cs="Rubik"/>
            <w:sz w:val="24"/>
            <w:szCs w:val="24"/>
          </w:rPr>
          <w:delText>links between Partite B and C. We</w:delText>
        </w:r>
      </w:del>
      <w:ins w:id="236" w:author="André Luís Luza" w:date="2024-08-13T21:42:00Z">
        <w:r>
          <w:rPr>
            <w:rFonts w:ascii="Rubik" w:eastAsia="Rubik" w:hAnsi="Rubik" w:cs="Rubik"/>
            <w:sz w:val="24"/>
            <w:szCs w:val="24"/>
          </w:rPr>
          <w:t>connections in subnetwork 2, we</w:t>
        </w:r>
      </w:ins>
      <w:r>
        <w:rPr>
          <w:rFonts w:ascii="Rubik" w:eastAsia="Rubik" w:hAnsi="Rubik" w:cs="Rubik"/>
          <w:sz w:val="24"/>
          <w:szCs w:val="24"/>
        </w:rPr>
        <w:t xml:space="preserve"> tested whether </w:t>
      </w:r>
      <w:del w:id="237" w:author="André Luís Luza" w:date="2024-08-13T21:42:00Z">
        <w:r w:rsidR="006A57E3">
          <w:rPr>
            <w:rFonts w:ascii="Rubik" w:eastAsia="Rubik" w:hAnsi="Rubik" w:cs="Rubik"/>
            <w:sz w:val="24"/>
            <w:szCs w:val="24"/>
          </w:rPr>
          <w:delText>species from the partite C</w:delText>
        </w:r>
      </w:del>
      <w:ins w:id="238" w:author="André Luís Luza" w:date="2024-08-13T21:42:00Z">
        <w:r>
          <w:rPr>
            <w:rFonts w:ascii="Rubik" w:eastAsia="Rubik" w:hAnsi="Rubik" w:cs="Rubik"/>
            <w:sz w:val="24"/>
            <w:szCs w:val="24"/>
          </w:rPr>
          <w:t>co-occurring fish</w:t>
        </w:r>
      </w:ins>
      <w:r>
        <w:rPr>
          <w:rFonts w:ascii="Rubik" w:eastAsia="Rubik" w:hAnsi="Rubik" w:cs="Rubik"/>
          <w:sz w:val="24"/>
          <w:szCs w:val="24"/>
        </w:rPr>
        <w:t xml:space="preserve"> belonged to higher trophic levels and had larger body sizes than </w:t>
      </w:r>
      <w:del w:id="239" w:author="André Luís Luza" w:date="2024-08-13T21:42:00Z">
        <w:r w:rsidR="006A57E3">
          <w:rPr>
            <w:rFonts w:ascii="Rubik" w:eastAsia="Rubik" w:hAnsi="Rubik" w:cs="Rubik"/>
            <w:sz w:val="24"/>
            <w:szCs w:val="24"/>
          </w:rPr>
          <w:delText>species in the partite B</w:delText>
        </w:r>
      </w:del>
      <w:ins w:id="240" w:author="André Luís Luza" w:date="2024-08-13T21:42:00Z">
        <w:r>
          <w:rPr>
            <w:rFonts w:ascii="Rubik" w:eastAsia="Rubik" w:hAnsi="Rubik" w:cs="Rubik"/>
            <w:sz w:val="24"/>
            <w:szCs w:val="24"/>
          </w:rPr>
          <w:t>coral-associated fish</w:t>
        </w:r>
      </w:ins>
      <w:r>
        <w:rPr>
          <w:rFonts w:ascii="Rubik" w:eastAsia="Rubik" w:hAnsi="Rubik" w:cs="Rubik"/>
          <w:sz w:val="24"/>
          <w:szCs w:val="24"/>
        </w:rPr>
        <w:t xml:space="preserve"> using ANOVA.</w:t>
      </w:r>
      <w:ins w:id="241" w:author="André Luís Luza" w:date="2024-08-13T21:42:00Z">
        <w:r>
          <w:rPr>
            <w:rFonts w:ascii="Rubik" w:eastAsia="Rubik" w:hAnsi="Rubik" w:cs="Rubik"/>
            <w:sz w:val="24"/>
            <w:szCs w:val="24"/>
          </w:rPr>
          <w:t xml:space="preserve"> Co-occurring fish belonged to higher trophic levels than coral-associated fish (</w:t>
        </w:r>
        <w:r w:rsidRPr="007F3E22">
          <w:rPr>
            <w:rFonts w:ascii="Rubik" w:eastAsia="Rubik" w:hAnsi="Rubik" w:cs="Rubik"/>
            <w:i/>
            <w:sz w:val="24"/>
            <w:szCs w:val="24"/>
          </w:rPr>
          <w:t>β</w:t>
        </w:r>
        <w:r>
          <w:rPr>
            <w:rFonts w:ascii="Rubik" w:eastAsia="Rubik" w:hAnsi="Rubik" w:cs="Rubik"/>
            <w:sz w:val="24"/>
            <w:szCs w:val="24"/>
          </w:rPr>
          <w:t>=0.58, F</w:t>
        </w:r>
        <w:r>
          <w:rPr>
            <w:rFonts w:ascii="Rubik" w:eastAsia="Rubik" w:hAnsi="Rubik" w:cs="Rubik"/>
            <w:sz w:val="24"/>
            <w:szCs w:val="24"/>
            <w:vertAlign w:val="subscript"/>
          </w:rPr>
          <w:t>1,61</w:t>
        </w:r>
        <w:r>
          <w:rPr>
            <w:rFonts w:ascii="Rubik" w:eastAsia="Rubik" w:hAnsi="Rubik" w:cs="Rubik"/>
            <w:sz w:val="24"/>
            <w:szCs w:val="24"/>
          </w:rPr>
          <w:t xml:space="preserve">= 7.66, P=0.007) (Fig. S1.2), indicating that nodes in </w:t>
        </w:r>
        <w:r w:rsidR="00DA4263">
          <w:rPr>
            <w:rFonts w:ascii="Rubik" w:eastAsia="Rubik" w:hAnsi="Rubik" w:cs="Rubik"/>
            <w:sz w:val="24"/>
            <w:szCs w:val="24"/>
          </w:rPr>
          <w:t xml:space="preserve">subnetwork </w:t>
        </w:r>
        <w:r>
          <w:rPr>
            <w:rFonts w:ascii="Rubik" w:eastAsia="Rubik" w:hAnsi="Rubik" w:cs="Rubik"/>
            <w:sz w:val="24"/>
            <w:szCs w:val="24"/>
          </w:rPr>
          <w:t>2 are connected through trophic relationships. No differences in body size were found between partities (Fig. S1.2).</w:t>
        </w:r>
      </w:ins>
    </w:p>
    <w:p w14:paraId="00000038" w14:textId="77777777" w:rsidR="00AD720D" w:rsidRDefault="00AD720D">
      <w:pPr>
        <w:spacing w:line="480" w:lineRule="auto"/>
        <w:rPr>
          <w:rFonts w:ascii="Rubik" w:eastAsia="Rubik" w:hAnsi="Rubik" w:cs="Rubik"/>
          <w:sz w:val="24"/>
          <w:szCs w:val="24"/>
        </w:rPr>
      </w:pPr>
    </w:p>
    <w:p w14:paraId="00000039" w14:textId="77777777" w:rsidR="00AD720D" w:rsidRDefault="004B2E2A" w:rsidP="006E5522">
      <w:pPr>
        <w:spacing w:line="480" w:lineRule="auto"/>
        <w:rPr>
          <w:ins w:id="242" w:author="André Luís Luza" w:date="2024-08-13T21:42:00Z"/>
          <w:rFonts w:ascii="Rubik" w:eastAsia="Rubik" w:hAnsi="Rubik" w:cs="Rubik"/>
          <w:sz w:val="24"/>
          <w:szCs w:val="24"/>
          <w:highlight w:val="white"/>
        </w:rPr>
      </w:pPr>
      <w:ins w:id="243" w:author="André Luís Luza" w:date="2024-08-13T21:42:00Z">
        <w:r>
          <w:rPr>
            <w:rFonts w:ascii="Rubik" w:eastAsia="Rubik" w:hAnsi="Rubik" w:cs="Rubik"/>
            <w:noProof/>
            <w:sz w:val="24"/>
            <w:szCs w:val="24"/>
            <w:highlight w:val="white"/>
          </w:rPr>
          <w:lastRenderedPageBreak/>
          <w:drawing>
            <wp:inline distT="114300" distB="114300" distL="114300" distR="114300" wp14:anchorId="5D617E62" wp14:editId="003A6E17">
              <wp:extent cx="5943600" cy="65913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943600" cy="6591300"/>
                      </a:xfrm>
                      <a:prstGeom prst="rect">
                        <a:avLst/>
                      </a:prstGeom>
                      <a:ln/>
                    </pic:spPr>
                  </pic:pic>
                </a:graphicData>
              </a:graphic>
            </wp:inline>
          </w:drawing>
        </w:r>
      </w:ins>
    </w:p>
    <w:p w14:paraId="022DD042" w14:textId="77777777" w:rsidR="00F17489" w:rsidRDefault="004B2E2A">
      <w:pPr>
        <w:spacing w:line="480" w:lineRule="auto"/>
        <w:rPr>
          <w:del w:id="244" w:author="André Luís Luza" w:date="2024-08-13T21:42:00Z"/>
          <w:rFonts w:ascii="Rubik" w:eastAsia="Rubik" w:hAnsi="Rubik" w:cs="Rubik"/>
          <w:b/>
          <w:sz w:val="24"/>
          <w:szCs w:val="24"/>
        </w:rPr>
      </w:pPr>
      <w:moveToRangeStart w:id="245" w:author="André Luís Luza" w:date="2024-08-13T21:42:00Z" w:name="move174477759"/>
      <w:moveTo w:id="246" w:author="André Luís Luza" w:date="2024-08-13T21:42:00Z">
        <w:r>
          <w:rPr>
            <w:rFonts w:ascii="Rubik" w:hAnsi="Rubik"/>
            <w:i/>
            <w:sz w:val="24"/>
            <w:highlight w:val="white"/>
            <w:rPrChange w:id="247" w:author="André Luís Luza" w:date="2024-08-13T21:42:00Z">
              <w:rPr>
                <w:rFonts w:ascii="Rubik" w:hAnsi="Rubik"/>
                <w:i/>
                <w:sz w:val="24"/>
              </w:rPr>
            </w:rPrChange>
          </w:rPr>
          <w:t xml:space="preserve">Fig. </w:t>
        </w:r>
      </w:moveTo>
      <w:moveToRangeEnd w:id="245"/>
      <w:del w:id="248" w:author="André Luís Luza" w:date="2024-08-13T21:42:00Z">
        <w:r w:rsidR="006A57E3">
          <w:rPr>
            <w:rFonts w:ascii="Rubik" w:eastAsia="Rubik" w:hAnsi="Rubik" w:cs="Rubik"/>
            <w:b/>
            <w:sz w:val="24"/>
            <w:szCs w:val="24"/>
          </w:rPr>
          <w:delText>The order of extinctions, attack-tolerance curves, and robustness analyses</w:delText>
        </w:r>
      </w:del>
    </w:p>
    <w:p w14:paraId="0000003A" w14:textId="10E71813" w:rsidR="00AD720D" w:rsidRDefault="004B2E2A">
      <w:pPr>
        <w:spacing w:line="480" w:lineRule="auto"/>
        <w:rPr>
          <w:ins w:id="249" w:author="André Luís Luza" w:date="2024-08-13T21:42:00Z"/>
          <w:rFonts w:ascii="Rubik" w:eastAsia="Rubik" w:hAnsi="Rubik" w:cs="Rubik"/>
          <w:sz w:val="24"/>
          <w:szCs w:val="24"/>
        </w:rPr>
      </w:pPr>
      <w:ins w:id="250" w:author="André Luís Luza" w:date="2024-08-13T21:42:00Z">
        <w:r>
          <w:rPr>
            <w:rFonts w:ascii="Rubik" w:eastAsia="Rubik" w:hAnsi="Rubik" w:cs="Rubik"/>
            <w:i/>
            <w:sz w:val="24"/>
            <w:szCs w:val="24"/>
            <w:highlight w:val="white"/>
          </w:rPr>
          <w:t xml:space="preserve">1: Framework used in the study. The first step (1) </w:t>
        </w:r>
        <w:r w:rsidR="008158A8">
          <w:rPr>
            <w:rFonts w:ascii="Rubik" w:eastAsia="Rubik" w:hAnsi="Rubik" w:cs="Rubik"/>
            <w:i/>
            <w:sz w:val="24"/>
            <w:szCs w:val="24"/>
            <w:highlight w:val="white"/>
          </w:rPr>
          <w:t xml:space="preserve">involved </w:t>
        </w:r>
        <w:r>
          <w:rPr>
            <w:rFonts w:ascii="Rubik" w:eastAsia="Rubik" w:hAnsi="Rubik" w:cs="Rubik"/>
            <w:i/>
            <w:sz w:val="24"/>
            <w:szCs w:val="24"/>
            <w:highlight w:val="white"/>
          </w:rPr>
          <w:t xml:space="preserve">relating fish site occupancy probability with coral and turf algae cover using site occupancy </w:t>
        </w:r>
        <w:r>
          <w:rPr>
            <w:rFonts w:ascii="Rubik" w:eastAsia="Rubik" w:hAnsi="Rubik" w:cs="Rubik"/>
            <w:i/>
            <w:sz w:val="24"/>
            <w:szCs w:val="24"/>
            <w:highlight w:val="white"/>
          </w:rPr>
          <w:lastRenderedPageBreak/>
          <w:t>modeling. Using the model output we classified species in coral-associated and co-occurring fish. The second step (2) comprised connecting corals and fish. The connection between corals and coral-associated fish in subnetwork 1 was established using the predicted site occupancy probability of each coral-associated fish (fish with different colors in the center of the network) relative to the cover of each coral species (corals with different colors in the left of the network). The connection between</w:t>
        </w:r>
        <w:r w:rsidR="00D85066">
          <w:rPr>
            <w:rFonts w:ascii="Rubik" w:eastAsia="Rubik" w:hAnsi="Rubik" w:cs="Rubik"/>
            <w:i/>
            <w:sz w:val="24"/>
            <w:szCs w:val="24"/>
            <w:highlight w:val="white"/>
          </w:rPr>
          <w:t xml:space="preserve"> coral-associated and co-occurring</w:t>
        </w:r>
        <w:r>
          <w:rPr>
            <w:rFonts w:ascii="Rubik" w:eastAsia="Rubik" w:hAnsi="Rubik" w:cs="Rubik"/>
            <w:i/>
            <w:sz w:val="24"/>
            <w:szCs w:val="24"/>
            <w:highlight w:val="white"/>
          </w:rPr>
          <w:t xml:space="preserve"> fish in the subnetwork 2 was established based on the Pea</w:t>
        </w:r>
        <w:r w:rsidR="00D85066">
          <w:rPr>
            <w:rFonts w:ascii="Rubik" w:eastAsia="Rubik" w:hAnsi="Rubik" w:cs="Rubik"/>
            <w:i/>
            <w:sz w:val="24"/>
            <w:szCs w:val="24"/>
            <w:highlight w:val="white"/>
          </w:rPr>
          <w:t>r</w:t>
        </w:r>
        <w:r>
          <w:rPr>
            <w:rFonts w:ascii="Rubik" w:eastAsia="Rubik" w:hAnsi="Rubik" w:cs="Rubik"/>
            <w:i/>
            <w:sz w:val="24"/>
            <w:szCs w:val="24"/>
            <w:highlight w:val="white"/>
          </w:rPr>
          <w:t xml:space="preserve">son’s correlation between fish site occupancy probability. With the network already built, we ran the removal algorithm that eliminated corals, and </w:t>
        </w:r>
        <w:r w:rsidR="00D85066">
          <w:rPr>
            <w:rFonts w:ascii="Rubik" w:eastAsia="Rubik" w:hAnsi="Rubik" w:cs="Rubik"/>
            <w:i/>
            <w:sz w:val="24"/>
            <w:szCs w:val="24"/>
            <w:highlight w:val="white"/>
          </w:rPr>
          <w:t xml:space="preserve">subsequently </w:t>
        </w:r>
        <w:r>
          <w:rPr>
            <w:rFonts w:ascii="Rubik" w:eastAsia="Rubik" w:hAnsi="Rubik" w:cs="Rubik"/>
            <w:i/>
            <w:sz w:val="24"/>
            <w:szCs w:val="24"/>
            <w:highlight w:val="white"/>
          </w:rPr>
          <w:t xml:space="preserve">computed the direct and indirect effects of coral species removal to the network robustness at each elimination step (t0, t1, to |A|). </w:t>
        </w:r>
        <w:r w:rsidR="00D85066">
          <w:rPr>
            <w:rFonts w:ascii="Rubik" w:eastAsia="Rubik" w:hAnsi="Rubik" w:cs="Rubik"/>
            <w:i/>
            <w:sz w:val="24"/>
            <w:szCs w:val="24"/>
            <w:highlight w:val="white"/>
          </w:rPr>
          <w:t>L</w:t>
        </w:r>
        <w:r>
          <w:rPr>
            <w:rFonts w:ascii="Rubik" w:eastAsia="Rubik" w:hAnsi="Rubik" w:cs="Rubik"/>
            <w:i/>
            <w:sz w:val="24"/>
            <w:szCs w:val="24"/>
            <w:highlight w:val="white"/>
          </w:rPr>
          <w:t xml:space="preserve">ost links are </w:t>
        </w:r>
        <w:r w:rsidR="00D85066">
          <w:rPr>
            <w:rFonts w:ascii="Rubik" w:eastAsia="Rubik" w:hAnsi="Rubik" w:cs="Rubik"/>
            <w:i/>
            <w:sz w:val="24"/>
            <w:szCs w:val="24"/>
            <w:highlight w:val="white"/>
          </w:rPr>
          <w:t xml:space="preserve">shown </w:t>
        </w:r>
        <w:r>
          <w:rPr>
            <w:rFonts w:ascii="Rubik" w:eastAsia="Rubik" w:hAnsi="Rubik" w:cs="Rubik"/>
            <w:i/>
            <w:sz w:val="24"/>
            <w:szCs w:val="24"/>
            <w:highlight w:val="white"/>
          </w:rPr>
          <w:t xml:space="preserve">in red. The third step </w:t>
        </w:r>
        <w:r w:rsidR="00D85066">
          <w:rPr>
            <w:rFonts w:ascii="Rubik" w:eastAsia="Rubik" w:hAnsi="Rubik" w:cs="Rubik"/>
            <w:i/>
            <w:sz w:val="24"/>
            <w:szCs w:val="24"/>
            <w:highlight w:val="white"/>
          </w:rPr>
          <w:t xml:space="preserve">(3) </w:t>
        </w:r>
        <w:r w:rsidR="00C848A6">
          <w:rPr>
            <w:rFonts w:ascii="Rubik" w:eastAsia="Rubik" w:hAnsi="Rubik" w:cs="Rubik"/>
            <w:i/>
            <w:sz w:val="24"/>
            <w:szCs w:val="24"/>
            <w:highlight w:val="white"/>
          </w:rPr>
          <w:t>involved</w:t>
        </w:r>
        <w:r w:rsidR="00D85066">
          <w:rPr>
            <w:rFonts w:ascii="Rubik" w:eastAsia="Rubik" w:hAnsi="Rubik" w:cs="Rubik"/>
            <w:i/>
            <w:sz w:val="24"/>
            <w:szCs w:val="24"/>
            <w:highlight w:val="white"/>
          </w:rPr>
          <w:t xml:space="preserve"> </w:t>
        </w:r>
        <w:r>
          <w:rPr>
            <w:rFonts w:ascii="Rubik" w:eastAsia="Rubik" w:hAnsi="Rubik" w:cs="Rubik"/>
            <w:i/>
            <w:sz w:val="24"/>
            <w:szCs w:val="24"/>
            <w:highlight w:val="white"/>
          </w:rPr>
          <w:t xml:space="preserve">connecting fish species composition and </w:t>
        </w:r>
        <w:r w:rsidR="00C848A6">
          <w:rPr>
            <w:rFonts w:ascii="Rubik" w:eastAsia="Rubik" w:hAnsi="Rubik" w:cs="Rubik"/>
            <w:i/>
            <w:sz w:val="24"/>
            <w:szCs w:val="24"/>
            <w:highlight w:val="white"/>
          </w:rPr>
          <w:t xml:space="preserve">species </w:t>
        </w:r>
        <w:r>
          <w:rPr>
            <w:rFonts w:ascii="Rubik" w:eastAsia="Rubik" w:hAnsi="Rubik" w:cs="Rubik"/>
            <w:i/>
            <w:sz w:val="24"/>
            <w:szCs w:val="24"/>
            <w:highlight w:val="white"/>
          </w:rPr>
          <w:t>traits</w:t>
        </w:r>
        <w:r w:rsidR="00C848A6" w:rsidRPr="00C848A6">
          <w:rPr>
            <w:rFonts w:ascii="Rubik" w:eastAsia="Rubik" w:hAnsi="Rubik" w:cs="Rubik"/>
            <w:i/>
            <w:sz w:val="24"/>
            <w:szCs w:val="24"/>
            <w:highlight w:val="white"/>
          </w:rPr>
          <w:t xml:space="preserve"> </w:t>
        </w:r>
        <w:r w:rsidR="00C848A6">
          <w:rPr>
            <w:rFonts w:ascii="Rubik" w:eastAsia="Rubik" w:hAnsi="Rubik" w:cs="Rubik"/>
            <w:i/>
            <w:sz w:val="24"/>
            <w:szCs w:val="24"/>
            <w:highlight w:val="white"/>
          </w:rPr>
          <w:t>at each elimination step</w:t>
        </w:r>
        <w:r>
          <w:rPr>
            <w:rFonts w:ascii="Rubik" w:eastAsia="Rubik" w:hAnsi="Rubik" w:cs="Rubik"/>
            <w:i/>
            <w:sz w:val="24"/>
            <w:szCs w:val="24"/>
            <w:highlight w:val="white"/>
          </w:rPr>
          <w:t xml:space="preserve">. The fourth step </w:t>
        </w:r>
        <w:r w:rsidR="00C848A6">
          <w:rPr>
            <w:rFonts w:ascii="Rubik" w:eastAsia="Rubik" w:hAnsi="Rubik" w:cs="Rubik"/>
            <w:i/>
            <w:sz w:val="24"/>
            <w:szCs w:val="24"/>
            <w:highlight w:val="white"/>
          </w:rPr>
          <w:t xml:space="preserve">(4) consisted in </w:t>
        </w:r>
        <w:r>
          <w:rPr>
            <w:rFonts w:ascii="Rubik" w:eastAsia="Rubik" w:hAnsi="Rubik" w:cs="Rubik"/>
            <w:i/>
            <w:sz w:val="24"/>
            <w:szCs w:val="24"/>
            <w:highlight w:val="white"/>
          </w:rPr>
          <w:t xml:space="preserve">computing the loss of trait space area along the elimination of corals and fish. The area delimited by the black polygon depicts the trait space area at t0, and the area delimited by the red polygon depicts the trait space area at t1. The fifth step </w:t>
        </w:r>
        <w:r w:rsidR="00C848A6">
          <w:rPr>
            <w:rFonts w:ascii="Rubik" w:eastAsia="Rubik" w:hAnsi="Rubik" w:cs="Rubik"/>
            <w:i/>
            <w:sz w:val="24"/>
            <w:szCs w:val="24"/>
            <w:highlight w:val="white"/>
          </w:rPr>
          <w:t xml:space="preserve">(5) involved </w:t>
        </w:r>
        <w:r>
          <w:rPr>
            <w:rFonts w:ascii="Rubik" w:eastAsia="Rubik" w:hAnsi="Rubik" w:cs="Rubik"/>
            <w:i/>
            <w:sz w:val="24"/>
            <w:szCs w:val="24"/>
            <w:highlight w:val="white"/>
          </w:rPr>
          <w:t xml:space="preserve">fitting a hyperbolic function (non-linear model) to </w:t>
        </w:r>
        <w:r w:rsidR="00C848A6">
          <w:rPr>
            <w:rFonts w:ascii="Rubik" w:eastAsia="Rubik" w:hAnsi="Rubik" w:cs="Rubik"/>
            <w:i/>
            <w:sz w:val="24"/>
            <w:szCs w:val="24"/>
            <w:highlight w:val="white"/>
          </w:rPr>
          <w:t xml:space="preserve">robustness </w:t>
        </w:r>
        <w:r>
          <w:rPr>
            <w:rFonts w:ascii="Rubik" w:eastAsia="Rubik" w:hAnsi="Rubik" w:cs="Rubik"/>
            <w:i/>
            <w:sz w:val="24"/>
            <w:szCs w:val="24"/>
            <w:highlight w:val="white"/>
          </w:rPr>
          <w:t xml:space="preserve">data </w:t>
        </w:r>
        <w:r w:rsidR="00C848A6">
          <w:rPr>
            <w:rFonts w:ascii="Rubik" w:eastAsia="Rubik" w:hAnsi="Rubik" w:cs="Rubik"/>
            <w:i/>
            <w:sz w:val="24"/>
            <w:szCs w:val="24"/>
            <w:highlight w:val="white"/>
          </w:rPr>
          <w:t xml:space="preserve">regarding the remaining </w:t>
        </w:r>
        <w:r>
          <w:rPr>
            <w:rFonts w:ascii="Rubik" w:eastAsia="Rubik" w:hAnsi="Rubik" w:cs="Rubik"/>
            <w:i/>
            <w:sz w:val="24"/>
            <w:szCs w:val="24"/>
            <w:highlight w:val="white"/>
          </w:rPr>
          <w:t xml:space="preserve">taxonomic (TD, first y-axis, solid curve) and functional diversity (FD, second y-axis, dashed curve) along the </w:t>
        </w:r>
        <w:r w:rsidR="00C848A6">
          <w:rPr>
            <w:rFonts w:ascii="Rubik" w:eastAsia="Rubik" w:hAnsi="Rubik" w:cs="Rubik"/>
            <w:i/>
            <w:sz w:val="24"/>
            <w:szCs w:val="24"/>
            <w:highlight w:val="white"/>
          </w:rPr>
          <w:t xml:space="preserve">gradient of coral elimination </w:t>
        </w:r>
        <w:r>
          <w:rPr>
            <w:rFonts w:ascii="Rubik" w:eastAsia="Rubik" w:hAnsi="Rubik" w:cs="Rubik"/>
            <w:i/>
            <w:sz w:val="24"/>
            <w:szCs w:val="24"/>
            <w:highlight w:val="white"/>
          </w:rPr>
          <w:t>(x-axis).</w:t>
        </w:r>
      </w:ins>
    </w:p>
    <w:p w14:paraId="0000003B" w14:textId="305A9AA5" w:rsidR="00AD720D" w:rsidRDefault="00AD720D">
      <w:pPr>
        <w:spacing w:line="480" w:lineRule="auto"/>
        <w:rPr>
          <w:ins w:id="251" w:author="André Luís Luza" w:date="2024-08-13T21:42:00Z"/>
          <w:rFonts w:ascii="Rubik" w:eastAsia="Rubik" w:hAnsi="Rubik" w:cs="Rubik"/>
          <w:sz w:val="24"/>
          <w:szCs w:val="24"/>
        </w:rPr>
      </w:pPr>
    </w:p>
    <w:p w14:paraId="1EEB723A" w14:textId="2D10CF32" w:rsidR="000D38D8" w:rsidRDefault="000D38D8">
      <w:pPr>
        <w:spacing w:line="480" w:lineRule="auto"/>
        <w:rPr>
          <w:ins w:id="252" w:author="André Luís Luza" w:date="2024-08-13T21:42:00Z"/>
          <w:rFonts w:ascii="Rubik" w:eastAsia="Rubik" w:hAnsi="Rubik" w:cs="Rubik"/>
          <w:sz w:val="24"/>
          <w:szCs w:val="24"/>
        </w:rPr>
      </w:pPr>
    </w:p>
    <w:p w14:paraId="78E98D19" w14:textId="4D99F3A1" w:rsidR="000D38D8" w:rsidRDefault="000D38D8">
      <w:pPr>
        <w:spacing w:line="480" w:lineRule="auto"/>
        <w:rPr>
          <w:ins w:id="253" w:author="André Luís Luza" w:date="2024-08-13T21:42:00Z"/>
          <w:rFonts w:ascii="Rubik" w:eastAsia="Rubik" w:hAnsi="Rubik" w:cs="Rubik"/>
          <w:sz w:val="24"/>
          <w:szCs w:val="24"/>
        </w:rPr>
      </w:pPr>
    </w:p>
    <w:p w14:paraId="26243950" w14:textId="69852E86" w:rsidR="000D38D8" w:rsidRDefault="000D38D8">
      <w:pPr>
        <w:spacing w:line="480" w:lineRule="auto"/>
        <w:rPr>
          <w:ins w:id="254" w:author="André Luís Luza" w:date="2024-08-13T21:42:00Z"/>
          <w:rFonts w:ascii="Rubik" w:eastAsia="Rubik" w:hAnsi="Rubik" w:cs="Rubik"/>
          <w:sz w:val="24"/>
          <w:szCs w:val="24"/>
        </w:rPr>
      </w:pPr>
    </w:p>
    <w:p w14:paraId="3556ADE3" w14:textId="77777777" w:rsidR="000D38D8" w:rsidRDefault="000D38D8">
      <w:pPr>
        <w:spacing w:line="480" w:lineRule="auto"/>
        <w:rPr>
          <w:ins w:id="255" w:author="André Luís Luza" w:date="2024-08-13T21:42:00Z"/>
          <w:rFonts w:ascii="Rubik" w:eastAsia="Rubik" w:hAnsi="Rubik" w:cs="Rubik"/>
          <w:sz w:val="24"/>
          <w:szCs w:val="24"/>
        </w:rPr>
      </w:pPr>
    </w:p>
    <w:p w14:paraId="0000003C" w14:textId="77777777" w:rsidR="00AD720D" w:rsidRDefault="004B2E2A">
      <w:pPr>
        <w:spacing w:line="480" w:lineRule="auto"/>
        <w:rPr>
          <w:ins w:id="256" w:author="André Luís Luza" w:date="2024-08-13T21:42:00Z"/>
          <w:rFonts w:ascii="Rubik" w:eastAsia="Rubik" w:hAnsi="Rubik" w:cs="Rubik"/>
          <w:b/>
          <w:sz w:val="24"/>
          <w:szCs w:val="24"/>
        </w:rPr>
      </w:pPr>
      <w:ins w:id="257" w:author="André Luís Luza" w:date="2024-08-13T21:42:00Z">
        <w:r>
          <w:rPr>
            <w:rFonts w:ascii="Rubik" w:eastAsia="Rubik" w:hAnsi="Rubik" w:cs="Rubik"/>
            <w:b/>
            <w:sz w:val="24"/>
            <w:szCs w:val="24"/>
          </w:rPr>
          <w:t>Attack-tolerance curves, removal algorithm, and robustness analyses</w:t>
        </w:r>
      </w:ins>
    </w:p>
    <w:p w14:paraId="0000003D" w14:textId="728CBDD2" w:rsidR="00AD720D" w:rsidRDefault="004B2E2A">
      <w:pPr>
        <w:spacing w:line="480" w:lineRule="auto"/>
        <w:rPr>
          <w:rFonts w:ascii="Rubik" w:eastAsia="Rubik" w:hAnsi="Rubik" w:cs="Rubik"/>
          <w:sz w:val="24"/>
          <w:szCs w:val="24"/>
        </w:rPr>
      </w:pPr>
      <w:r>
        <w:rPr>
          <w:rFonts w:ascii="Rubik" w:eastAsia="Rubik" w:hAnsi="Rubik" w:cs="Rubik"/>
          <w:sz w:val="24"/>
          <w:szCs w:val="24"/>
        </w:rPr>
        <w:t xml:space="preserve">We used the </w:t>
      </w:r>
      <w:del w:id="258" w:author="André Luís Luza" w:date="2024-08-13T21:42:00Z">
        <w:r w:rsidR="006A57E3">
          <w:rPr>
            <w:rFonts w:ascii="Rubik" w:eastAsia="Rubik" w:hAnsi="Rubik" w:cs="Rubik"/>
            <w:sz w:val="24"/>
            <w:szCs w:val="24"/>
          </w:rPr>
          <w:delText>multilayer</w:delText>
        </w:r>
      </w:del>
      <w:ins w:id="259" w:author="André Luís Luza" w:date="2024-08-13T21:42:00Z">
        <w:r>
          <w:rPr>
            <w:rFonts w:ascii="Rubik" w:eastAsia="Rubik" w:hAnsi="Rubik" w:cs="Rubik"/>
            <w:sz w:val="24"/>
            <w:szCs w:val="24"/>
          </w:rPr>
          <w:t>tripartite</w:t>
        </w:r>
      </w:ins>
      <w:r>
        <w:rPr>
          <w:rFonts w:ascii="Rubik" w:eastAsia="Rubik" w:hAnsi="Rubik" w:cs="Rubik"/>
          <w:sz w:val="24"/>
          <w:szCs w:val="24"/>
        </w:rPr>
        <w:t xml:space="preserve"> network</w:t>
      </w:r>
      <w:del w:id="260" w:author="André Luís Luza" w:date="2024-08-13T21:42:00Z">
        <w:r w:rsidR="006A57E3">
          <w:rPr>
            <w:rFonts w:ascii="Rubik" w:eastAsia="Rubik" w:hAnsi="Rubik" w:cs="Rubik"/>
            <w:sz w:val="24"/>
            <w:szCs w:val="24"/>
          </w:rPr>
          <w:delText xml:space="preserve"> and a trait-based approach</w:delText>
        </w:r>
      </w:del>
      <w:r>
        <w:rPr>
          <w:rFonts w:ascii="Rubik" w:eastAsia="Rubik" w:hAnsi="Rubik" w:cs="Rubik"/>
          <w:sz w:val="24"/>
          <w:szCs w:val="24"/>
        </w:rPr>
        <w:t xml:space="preserve"> to simulate and evaluate the direct and indirect effects of coral loss to reef fish communities. Robustness (</w:t>
      </w:r>
      <w:del w:id="261" w:author="André Luís Luza" w:date="2024-08-13T21:42:00Z">
        <w:r w:rsidR="006A57E3">
          <w:rPr>
            <w:rFonts w:ascii="Rubik" w:eastAsia="Rubik" w:hAnsi="Rubik" w:cs="Rubik"/>
            <w:i/>
            <w:sz w:val="24"/>
            <w:szCs w:val="24"/>
          </w:rPr>
          <w:delText>R</w:delText>
        </w:r>
      </w:del>
      <m:oMath>
        <m:r>
          <w:ins w:id="262" w:author="André Luís Luza" w:date="2024-08-13T21:42:00Z">
            <w:rPr>
              <w:rFonts w:ascii="Rubik" w:eastAsia="Rubik" w:hAnsi="Rubik" w:cs="Rubik"/>
              <w:sz w:val="24"/>
              <w:szCs w:val="24"/>
            </w:rPr>
            <m:t>R</m:t>
          </w:ins>
        </m:r>
      </m:oMath>
      <w:r>
        <w:rPr>
          <w:rFonts w:ascii="Rubik" w:eastAsia="Rubik" w:hAnsi="Rubik" w:cs="Rubik"/>
          <w:sz w:val="24"/>
          <w:szCs w:val="24"/>
        </w:rPr>
        <w:t>) was estimated based on the area below the attack-tolerance curves (</w:t>
      </w:r>
      <w:del w:id="263" w:author="André Luís Luza" w:date="2024-08-13T21:42:00Z">
        <w:r w:rsidR="006A57E3">
          <w:rPr>
            <w:rFonts w:ascii="Rubik" w:eastAsia="Rubik" w:hAnsi="Rubik" w:cs="Rubik"/>
            <w:sz w:val="24"/>
            <w:szCs w:val="24"/>
          </w:rPr>
          <w:delText>ATC</w:delText>
        </w:r>
      </w:del>
      <m:oMath>
        <m:r>
          <w:ins w:id="264" w:author="André Luís Luza" w:date="2024-08-13T21:42:00Z">
            <w:rPr>
              <w:rFonts w:ascii="Rubik" w:eastAsia="Rubik" w:hAnsi="Rubik" w:cs="Rubik"/>
              <w:sz w:val="24"/>
              <w:szCs w:val="24"/>
            </w:rPr>
            <m:t>ATC</m:t>
          </w:ins>
        </m:r>
      </m:oMath>
      <w:r>
        <w:rPr>
          <w:rFonts w:ascii="Rubik" w:eastAsia="Rubik" w:hAnsi="Rubik" w:cs="Rubik"/>
          <w:sz w:val="24"/>
          <w:szCs w:val="24"/>
        </w:rPr>
        <w:t>; Albert and Barabási 2002, Burgos et al. 2007</w:t>
      </w:r>
      <w:del w:id="265" w:author="André Luís Luza" w:date="2024-08-13T21:42:00Z">
        <w:r w:rsidR="006A57E3">
          <w:rPr>
            <w:rFonts w:ascii="Rubik" w:eastAsia="Rubik" w:hAnsi="Rubik" w:cs="Rubik"/>
            <w:sz w:val="24"/>
            <w:szCs w:val="24"/>
          </w:rPr>
          <w:delText>), a</w:delText>
        </w:r>
      </w:del>
      <w:ins w:id="266" w:author="André Luís Luza" w:date="2024-08-13T21:42:00Z">
        <w:r>
          <w:rPr>
            <w:rFonts w:ascii="Rubik" w:eastAsia="Rubik" w:hAnsi="Rubik" w:cs="Rubik"/>
            <w:sz w:val="24"/>
            <w:szCs w:val="24"/>
          </w:rPr>
          <w:t>). This</w:t>
        </w:r>
      </w:ins>
      <w:r>
        <w:rPr>
          <w:rFonts w:ascii="Rubik" w:eastAsia="Rubik" w:hAnsi="Rubik" w:cs="Rubik"/>
          <w:sz w:val="24"/>
          <w:szCs w:val="24"/>
        </w:rPr>
        <w:t xml:space="preserve"> metric </w:t>
      </w:r>
      <w:del w:id="267" w:author="André Luís Luza" w:date="2024-08-13T21:42:00Z">
        <w:r w:rsidR="006A57E3">
          <w:rPr>
            <w:rFonts w:ascii="Rubik" w:eastAsia="Rubik" w:hAnsi="Rubik" w:cs="Rubik"/>
            <w:sz w:val="24"/>
            <w:szCs w:val="24"/>
          </w:rPr>
          <w:delText xml:space="preserve">that represents </w:delText>
        </w:r>
      </w:del>
      <w:ins w:id="268" w:author="André Luís Luza" w:date="2024-08-13T21:42:00Z">
        <w:r>
          <w:rPr>
            <w:rFonts w:ascii="Rubik" w:eastAsia="Rubik" w:hAnsi="Rubik" w:cs="Rubik"/>
            <w:sz w:val="24"/>
            <w:szCs w:val="24"/>
          </w:rPr>
          <w:t xml:space="preserve">indicates </w:t>
        </w:r>
      </w:ins>
      <w:r>
        <w:rPr>
          <w:rFonts w:ascii="Rubik" w:eastAsia="Rubik" w:hAnsi="Rubik" w:cs="Rubik"/>
          <w:sz w:val="24"/>
          <w:szCs w:val="24"/>
        </w:rPr>
        <w:t xml:space="preserve">how </w:t>
      </w:r>
      <w:del w:id="269" w:author="André Luís Luza" w:date="2024-08-13T21:42:00Z">
        <w:r w:rsidR="006A57E3">
          <w:rPr>
            <w:rFonts w:ascii="Rubik" w:eastAsia="Rubik" w:hAnsi="Rubik" w:cs="Rubik"/>
            <w:sz w:val="24"/>
            <w:szCs w:val="24"/>
          </w:rPr>
          <w:delText>much</w:delText>
        </w:r>
      </w:del>
      <w:ins w:id="270" w:author="André Luís Luza" w:date="2024-08-13T21:42:00Z">
        <w:r>
          <w:rPr>
            <w:rFonts w:ascii="Rubik" w:eastAsia="Rubik" w:hAnsi="Rubik" w:cs="Rubik"/>
            <w:sz w:val="24"/>
            <w:szCs w:val="24"/>
          </w:rPr>
          <w:t>well</w:t>
        </w:r>
      </w:ins>
      <w:r>
        <w:rPr>
          <w:rFonts w:ascii="Rubik" w:eastAsia="Rubik" w:hAnsi="Rubik" w:cs="Rubik"/>
          <w:sz w:val="24"/>
          <w:szCs w:val="24"/>
        </w:rPr>
        <w:t xml:space="preserve"> the network maintains its structure under attack</w:t>
      </w:r>
      <w:del w:id="271" w:author="André Luís Luza" w:date="2024-08-13T21:42:00Z">
        <w:r w:rsidR="006A57E3">
          <w:rPr>
            <w:rFonts w:ascii="Rubik" w:eastAsia="Rubik" w:hAnsi="Rubik" w:cs="Rubik"/>
            <w:sz w:val="24"/>
            <w:szCs w:val="24"/>
          </w:rPr>
          <w:delText xml:space="preserve"> (i.e., extinctions). </w:delText>
        </w:r>
        <w:r w:rsidR="006A57E3">
          <w:rPr>
            <w:rFonts w:ascii="Rubik" w:eastAsia="Rubik" w:hAnsi="Rubik" w:cs="Rubik"/>
            <w:i/>
            <w:sz w:val="24"/>
            <w:szCs w:val="24"/>
          </w:rPr>
          <w:delText>R</w:delText>
        </w:r>
      </w:del>
      <w:ins w:id="272" w:author="André Luís Luza" w:date="2024-08-13T21:42:00Z">
        <w:r>
          <w:rPr>
            <w:rFonts w:ascii="Rubik" w:eastAsia="Rubik" w:hAnsi="Rubik" w:cs="Rubik"/>
            <w:sz w:val="24"/>
            <w:szCs w:val="24"/>
          </w:rPr>
          <w:t xml:space="preserve">, with </w:t>
        </w:r>
        <m:oMath>
          <m:r>
            <w:rPr>
              <w:rFonts w:ascii="Rubik" w:eastAsia="Rubik" w:hAnsi="Rubik" w:cs="Rubik"/>
              <w:sz w:val="24"/>
              <w:szCs w:val="24"/>
            </w:rPr>
            <m:t>R</m:t>
          </m:r>
        </m:oMath>
      </w:ins>
      <w:r>
        <w:rPr>
          <w:rFonts w:ascii="Rubik" w:eastAsia="Rubik" w:hAnsi="Rubik" w:cs="Rubik"/>
          <w:i/>
          <w:sz w:val="24"/>
          <w:szCs w:val="24"/>
        </w:rPr>
        <w:t xml:space="preserve"> </w:t>
      </w:r>
      <w:r>
        <w:rPr>
          <w:rFonts w:ascii="Rubik" w:eastAsia="Rubik" w:hAnsi="Rubik" w:cs="Rubik"/>
          <w:sz w:val="24"/>
          <w:szCs w:val="24"/>
        </w:rPr>
        <w:t xml:space="preserve">values </w:t>
      </w:r>
      <w:del w:id="273" w:author="André Luís Luza" w:date="2024-08-13T21:42:00Z">
        <w:r w:rsidR="006A57E3">
          <w:rPr>
            <w:rFonts w:ascii="Rubik" w:eastAsia="Rubik" w:hAnsi="Rubik" w:cs="Rubik"/>
            <w:sz w:val="24"/>
            <w:szCs w:val="24"/>
          </w:rPr>
          <w:delText>range</w:delText>
        </w:r>
      </w:del>
      <w:ins w:id="274" w:author="André Luís Luza" w:date="2024-08-13T21:42:00Z">
        <w:r>
          <w:rPr>
            <w:rFonts w:ascii="Rubik" w:eastAsia="Rubik" w:hAnsi="Rubik" w:cs="Rubik"/>
            <w:sz w:val="24"/>
            <w:szCs w:val="24"/>
          </w:rPr>
          <w:t>ranging</w:t>
        </w:r>
      </w:ins>
      <w:r>
        <w:rPr>
          <w:rFonts w:ascii="Rubik" w:eastAsia="Rubik" w:hAnsi="Rubik" w:cs="Rubik"/>
          <w:sz w:val="24"/>
          <w:szCs w:val="24"/>
        </w:rPr>
        <w:t xml:space="preserve"> from 0 to 1</w:t>
      </w:r>
      <w:del w:id="275" w:author="André Luís Luza" w:date="2024-08-13T21:42:00Z">
        <w:r w:rsidR="006A57E3">
          <w:rPr>
            <w:rFonts w:ascii="Rubik" w:eastAsia="Rubik" w:hAnsi="Rubik" w:cs="Rubik"/>
            <w:sz w:val="24"/>
            <w:szCs w:val="24"/>
          </w:rPr>
          <w:delText>, with</w:delText>
        </w:r>
      </w:del>
      <w:ins w:id="276" w:author="André Luís Luza" w:date="2024-08-13T21:42:00Z">
        <w:r>
          <w:rPr>
            <w:rFonts w:ascii="Rubik" w:eastAsia="Rubik" w:hAnsi="Rubik" w:cs="Rubik"/>
            <w:sz w:val="24"/>
            <w:szCs w:val="24"/>
          </w:rPr>
          <w:t xml:space="preserve">. A value </w:t>
        </w:r>
        <w:r w:rsidR="00824312">
          <w:rPr>
            <w:rFonts w:ascii="Rubik" w:eastAsia="Rubik" w:hAnsi="Rubik" w:cs="Rubik"/>
            <w:sz w:val="24"/>
            <w:szCs w:val="24"/>
          </w:rPr>
          <w:t>of</w:t>
        </w:r>
      </w:ins>
      <w:r w:rsidR="00824312">
        <w:rPr>
          <w:rFonts w:ascii="Rubik" w:eastAsia="Rubik" w:hAnsi="Rubik" w:cs="Rubik"/>
          <w:sz w:val="24"/>
          <w:szCs w:val="24"/>
        </w:rPr>
        <w:t xml:space="preserve"> 1</w:t>
      </w:r>
      <w:r>
        <w:rPr>
          <w:rFonts w:ascii="Rubik" w:eastAsia="Rubik" w:hAnsi="Rubik" w:cs="Rubik"/>
          <w:sz w:val="24"/>
          <w:szCs w:val="24"/>
        </w:rPr>
        <w:t xml:space="preserve"> </w:t>
      </w:r>
      <w:del w:id="277" w:author="André Luís Luza" w:date="2024-08-13T21:42:00Z">
        <w:r w:rsidR="006A57E3">
          <w:rPr>
            <w:rFonts w:ascii="Rubik" w:eastAsia="Rubik" w:hAnsi="Rubik" w:cs="Rubik"/>
            <w:sz w:val="24"/>
            <w:szCs w:val="24"/>
          </w:rPr>
          <w:delText>indicating</w:delText>
        </w:r>
      </w:del>
      <w:ins w:id="278" w:author="André Luís Luza" w:date="2024-08-13T21:42:00Z">
        <w:r>
          <w:rPr>
            <w:rFonts w:ascii="Rubik" w:eastAsia="Rubik" w:hAnsi="Rubik" w:cs="Rubik"/>
            <w:sz w:val="24"/>
            <w:szCs w:val="24"/>
          </w:rPr>
          <w:t>indicates the</w:t>
        </w:r>
      </w:ins>
      <w:r>
        <w:rPr>
          <w:rFonts w:ascii="Rubik" w:eastAsia="Rubik" w:hAnsi="Rubik" w:cs="Rubik"/>
          <w:sz w:val="24"/>
          <w:szCs w:val="24"/>
        </w:rPr>
        <w:t xml:space="preserve"> highest network robustness, </w:t>
      </w:r>
      <w:del w:id="279" w:author="André Luís Luza" w:date="2024-08-13T21:42:00Z">
        <w:r w:rsidR="006A57E3">
          <w:rPr>
            <w:rFonts w:ascii="Rubik" w:eastAsia="Rubik" w:hAnsi="Rubik" w:cs="Rubik"/>
            <w:sz w:val="24"/>
            <w:szCs w:val="24"/>
          </w:rPr>
          <w:delText>i.e., the</w:delText>
        </w:r>
      </w:del>
      <w:ins w:id="280" w:author="André Luís Luza" w:date="2024-08-13T21:42:00Z">
        <w:r>
          <w:rPr>
            <w:rFonts w:ascii="Rubik" w:eastAsia="Rubik" w:hAnsi="Rubik" w:cs="Rubik"/>
            <w:sz w:val="24"/>
            <w:szCs w:val="24"/>
          </w:rPr>
          <w:t>meaning that fish taxonomic and</w:t>
        </w:r>
      </w:ins>
      <w:r>
        <w:rPr>
          <w:rFonts w:ascii="Rubik" w:eastAsia="Rubik" w:hAnsi="Rubik" w:cs="Rubik"/>
          <w:sz w:val="24"/>
          <w:szCs w:val="24"/>
        </w:rPr>
        <w:t xml:space="preserve"> functional </w:t>
      </w:r>
      <w:del w:id="281" w:author="André Luís Luza" w:date="2024-08-13T21:42:00Z">
        <w:r w:rsidR="006A57E3">
          <w:rPr>
            <w:rFonts w:ascii="Rubik" w:eastAsia="Rubik" w:hAnsi="Rubik" w:cs="Rubik"/>
            <w:sz w:val="24"/>
            <w:szCs w:val="24"/>
          </w:rPr>
          <w:delText>trait space is the most</w:delText>
        </w:r>
      </w:del>
      <w:ins w:id="282" w:author="André Luís Luza" w:date="2024-08-13T21:42:00Z">
        <w:r>
          <w:rPr>
            <w:rFonts w:ascii="Rubik" w:eastAsia="Rubik" w:hAnsi="Rubik" w:cs="Rubik"/>
            <w:sz w:val="24"/>
            <w:szCs w:val="24"/>
          </w:rPr>
          <w:t>diversity are</w:t>
        </w:r>
      </w:ins>
      <w:r>
        <w:rPr>
          <w:rFonts w:ascii="Rubik" w:eastAsia="Rubik" w:hAnsi="Rubik" w:cs="Rubik"/>
          <w:sz w:val="24"/>
          <w:szCs w:val="24"/>
        </w:rPr>
        <w:t xml:space="preserve"> tolerant to coral </w:t>
      </w:r>
      <w:ins w:id="283" w:author="André Luís Luza" w:date="2024-08-13T21:42:00Z">
        <w:r>
          <w:rPr>
            <w:rFonts w:ascii="Rubik" w:eastAsia="Rubik" w:hAnsi="Rubik" w:cs="Rubik"/>
            <w:sz w:val="24"/>
            <w:szCs w:val="24"/>
          </w:rPr>
          <w:t xml:space="preserve">species </w:t>
        </w:r>
      </w:ins>
      <w:r>
        <w:rPr>
          <w:rFonts w:ascii="Rubik" w:eastAsia="Rubik" w:hAnsi="Rubik" w:cs="Rubik"/>
          <w:sz w:val="24"/>
          <w:szCs w:val="24"/>
        </w:rPr>
        <w:t>removal. We simulated species extinctions in the network and evaluated direct and indirect effects using the following algorithm:</w:t>
      </w:r>
    </w:p>
    <w:p w14:paraId="0000003E" w14:textId="77777777" w:rsidR="00AD720D" w:rsidRDefault="00AD720D">
      <w:pPr>
        <w:spacing w:line="480" w:lineRule="auto"/>
        <w:rPr>
          <w:rFonts w:ascii="Rubik" w:eastAsia="Rubik" w:hAnsi="Rubik" w:cs="Rubik"/>
          <w:sz w:val="24"/>
          <w:szCs w:val="24"/>
        </w:rPr>
      </w:pPr>
    </w:p>
    <w:p w14:paraId="0000003F" w14:textId="0BADF9A0" w:rsidR="00AD720D" w:rsidRDefault="004B2E2A">
      <w:pPr>
        <w:numPr>
          <w:ilvl w:val="0"/>
          <w:numId w:val="1"/>
        </w:numPr>
        <w:spacing w:line="480" w:lineRule="auto"/>
        <w:rPr>
          <w:rFonts w:ascii="Rubik" w:eastAsia="Rubik" w:hAnsi="Rubik" w:cs="Rubik"/>
          <w:sz w:val="24"/>
          <w:szCs w:val="24"/>
        </w:rPr>
        <w:pPrChange w:id="284" w:author="André Luís Luza" w:date="2024-08-13T21:42:00Z">
          <w:pPr>
            <w:numPr>
              <w:numId w:val="3"/>
            </w:numPr>
            <w:spacing w:line="480" w:lineRule="auto"/>
            <w:ind w:left="720" w:hanging="360"/>
          </w:pPr>
        </w:pPrChange>
      </w:pPr>
      <w:r>
        <w:rPr>
          <w:rFonts w:ascii="Rubik" w:eastAsia="Rubik" w:hAnsi="Rubik" w:cs="Rubik"/>
          <w:sz w:val="24"/>
          <w:szCs w:val="24"/>
        </w:rPr>
        <w:t xml:space="preserve">Let </w:t>
      </w:r>
      <w:del w:id="285" w:author="André Luís Luza" w:date="2024-08-13T21:42:00Z">
        <w:r w:rsidR="006A57E3">
          <w:rPr>
            <w:rFonts w:ascii="Rubik" w:eastAsia="Rubik" w:hAnsi="Rubik" w:cs="Rubik"/>
            <w:sz w:val="24"/>
            <w:szCs w:val="24"/>
          </w:rPr>
          <w:delText>G</w:delText>
        </w:r>
      </w:del>
      <m:oMath>
        <m:r>
          <w:ins w:id="286" w:author="André Luís Luza" w:date="2024-08-13T21:42:00Z">
            <w:rPr>
              <w:rFonts w:ascii="Rubik" w:eastAsia="Rubik" w:hAnsi="Rubik" w:cs="Rubik"/>
              <w:sz w:val="24"/>
              <w:szCs w:val="24"/>
            </w:rPr>
            <m:t>G</m:t>
          </w:ins>
        </m:r>
      </m:oMath>
      <w:r>
        <w:rPr>
          <w:rFonts w:ascii="Rubik" w:eastAsia="Rubik" w:hAnsi="Rubik" w:cs="Rubik"/>
          <w:sz w:val="24"/>
          <w:szCs w:val="24"/>
        </w:rPr>
        <w:t xml:space="preserve"> be </w:t>
      </w:r>
      <w:del w:id="287" w:author="André Luís Luza" w:date="2024-08-13T21:42:00Z">
        <w:r w:rsidR="006A57E3">
          <w:rPr>
            <w:rFonts w:ascii="Rubik" w:eastAsia="Rubik" w:hAnsi="Rubik" w:cs="Rubik"/>
            <w:sz w:val="24"/>
            <w:szCs w:val="24"/>
          </w:rPr>
          <w:delText>the</w:delText>
        </w:r>
      </w:del>
      <w:ins w:id="288" w:author="André Luís Luza" w:date="2024-08-13T21:42:00Z">
        <w:r>
          <w:rPr>
            <w:rFonts w:ascii="Rubik" w:eastAsia="Rubik" w:hAnsi="Rubik" w:cs="Rubik"/>
            <w:sz w:val="24"/>
            <w:szCs w:val="24"/>
          </w:rPr>
          <w:t>a</w:t>
        </w:r>
      </w:ins>
      <w:r>
        <w:rPr>
          <w:rFonts w:ascii="Rubik" w:eastAsia="Rubik" w:hAnsi="Rubik" w:cs="Rubik"/>
          <w:sz w:val="24"/>
          <w:szCs w:val="24"/>
        </w:rPr>
        <w:t xml:space="preserve"> bipartite network </w:t>
      </w:r>
      <w:ins w:id="289" w:author="André Luís Luza" w:date="2024-08-13T21:42:00Z">
        <w:r>
          <w:rPr>
            <w:rFonts w:ascii="Rubik" w:eastAsia="Rubik" w:hAnsi="Rubik" w:cs="Rubik"/>
            <w:sz w:val="24"/>
            <w:szCs w:val="24"/>
          </w:rPr>
          <w:t xml:space="preserve">(subnetwork) </w:t>
        </w:r>
      </w:ins>
      <w:r>
        <w:rPr>
          <w:rFonts w:ascii="Rubik" w:eastAsia="Rubik" w:hAnsi="Rubik" w:cs="Rubik"/>
          <w:sz w:val="24"/>
          <w:szCs w:val="24"/>
        </w:rPr>
        <w:t xml:space="preserve">with two sets of nodes </w:t>
      </w:r>
      <w:del w:id="290" w:author="André Luís Luza" w:date="2024-08-13T21:42:00Z">
        <w:r w:rsidR="006A57E3">
          <w:rPr>
            <w:rFonts w:ascii="Rubik" w:eastAsia="Rubik" w:hAnsi="Rubik" w:cs="Rubik"/>
            <w:sz w:val="24"/>
            <w:szCs w:val="24"/>
          </w:rPr>
          <w:delText xml:space="preserve">(A) corals and (B) coral-associated fish, or B and (C) co-occurring fish, in which the </w:delText>
        </w:r>
        <w:r w:rsidR="007A25E6">
          <w:rPr>
            <w:rFonts w:ascii="Rubik" w:eastAsia="Rubik" w:hAnsi="Rubik" w:cs="Rubik"/>
            <w:sz w:val="24"/>
            <w:szCs w:val="24"/>
          </w:rPr>
          <w:delText>links between</w:delText>
        </w:r>
        <w:r w:rsidR="006A57E3">
          <w:rPr>
            <w:rFonts w:ascii="Rubik" w:eastAsia="Rubik" w:hAnsi="Rubik" w:cs="Rubik"/>
            <w:sz w:val="24"/>
            <w:szCs w:val="24"/>
          </w:rPr>
          <w:delText xml:space="preserve"> nodes are defined by species site occupancy probability or co-occurrence, respectively;</w:delText>
        </w:r>
      </w:del>
      <w:ins w:id="291" w:author="André Luís Luza" w:date="2024-08-13T21:42:00Z">
        <w:r>
          <w:rPr>
            <w:rFonts w:ascii="Rubik" w:eastAsia="Rubik" w:hAnsi="Rubik" w:cs="Rubik"/>
            <w:sz w:val="24"/>
            <w:szCs w:val="24"/>
          </w:rPr>
          <w:t>each:</w:t>
        </w:r>
      </w:ins>
    </w:p>
    <w:p w14:paraId="00000040" w14:textId="77777777" w:rsidR="00AD720D" w:rsidRDefault="004B2E2A">
      <w:pPr>
        <w:numPr>
          <w:ilvl w:val="1"/>
          <w:numId w:val="1"/>
        </w:numPr>
        <w:spacing w:line="480" w:lineRule="auto"/>
        <w:rPr>
          <w:ins w:id="292" w:author="André Luís Luza" w:date="2024-08-13T21:42:00Z"/>
          <w:rFonts w:ascii="Rubik" w:eastAsia="Rubik" w:hAnsi="Rubik" w:cs="Rubik"/>
          <w:sz w:val="24"/>
          <w:szCs w:val="24"/>
        </w:rPr>
      </w:pPr>
      <w:ins w:id="293" w:author="André Luís Luza" w:date="2024-08-13T21:42:00Z">
        <w:r>
          <w:rPr>
            <w:rFonts w:ascii="Rubik" w:eastAsia="Rubik" w:hAnsi="Rubik" w:cs="Rubik"/>
            <w:sz w:val="24"/>
            <w:szCs w:val="24"/>
          </w:rPr>
          <w:t>Subnetwork 1: corals (</w:t>
        </w:r>
        <m:oMath>
          <m:r>
            <w:rPr>
              <w:rFonts w:ascii="Rubik" w:eastAsia="Rubik" w:hAnsi="Rubik" w:cs="Rubik"/>
              <w:sz w:val="24"/>
              <w:szCs w:val="24"/>
            </w:rPr>
            <m:t>A</m:t>
          </m:r>
        </m:oMath>
        <w:r>
          <w:rPr>
            <w:rFonts w:ascii="Rubik" w:eastAsia="Rubik" w:hAnsi="Rubik" w:cs="Rubik"/>
            <w:sz w:val="24"/>
            <w:szCs w:val="24"/>
          </w:rPr>
          <w:t>) and coral-associated fish (</w:t>
        </w:r>
        <m:oMath>
          <m:r>
            <w:rPr>
              <w:rFonts w:ascii="Rubik" w:eastAsia="Rubik" w:hAnsi="Rubik" w:cs="Rubik"/>
              <w:sz w:val="24"/>
              <w:szCs w:val="24"/>
            </w:rPr>
            <m:t>B</m:t>
          </m:r>
        </m:oMath>
        <w:r>
          <w:rPr>
            <w:rFonts w:ascii="Rubik" w:eastAsia="Rubik" w:hAnsi="Rubik" w:cs="Rubik"/>
            <w:sz w:val="24"/>
            <w:szCs w:val="24"/>
          </w:rPr>
          <w:t>)</w:t>
        </w:r>
      </w:ins>
    </w:p>
    <w:p w14:paraId="00000041" w14:textId="2B2D8E9F" w:rsidR="00AD720D" w:rsidRDefault="004B2E2A">
      <w:pPr>
        <w:numPr>
          <w:ilvl w:val="1"/>
          <w:numId w:val="1"/>
        </w:numPr>
        <w:spacing w:line="480" w:lineRule="auto"/>
        <w:rPr>
          <w:ins w:id="294" w:author="André Luís Luza" w:date="2024-08-13T21:42:00Z"/>
          <w:rFonts w:ascii="Rubik" w:eastAsia="Rubik" w:hAnsi="Rubik" w:cs="Rubik"/>
          <w:sz w:val="24"/>
          <w:szCs w:val="24"/>
        </w:rPr>
      </w:pPr>
      <w:ins w:id="295" w:author="André Luís Luza" w:date="2024-08-13T21:42:00Z">
        <w:r>
          <w:rPr>
            <w:rFonts w:ascii="Rubik" w:eastAsia="Rubik" w:hAnsi="Rubik" w:cs="Rubik"/>
            <w:sz w:val="24"/>
            <w:szCs w:val="24"/>
          </w:rPr>
          <w:t xml:space="preserve">Subnetwork 2: Coral-associated fish and </w:t>
        </w:r>
        <w:r w:rsidR="008F352D">
          <w:rPr>
            <w:rFonts w:ascii="Rubik" w:eastAsia="Rubik" w:hAnsi="Rubik" w:cs="Rubik"/>
            <w:sz w:val="24"/>
            <w:szCs w:val="24"/>
          </w:rPr>
          <w:t>co-occurring</w:t>
        </w:r>
        <w:r>
          <w:rPr>
            <w:rFonts w:ascii="Rubik" w:eastAsia="Rubik" w:hAnsi="Rubik" w:cs="Rubik"/>
            <w:sz w:val="24"/>
            <w:szCs w:val="24"/>
          </w:rPr>
          <w:t xml:space="preserve"> fish (</w:t>
        </w:r>
        <m:oMath>
          <m:r>
            <w:rPr>
              <w:rFonts w:ascii="Rubik" w:eastAsia="Rubik" w:hAnsi="Rubik" w:cs="Rubik"/>
              <w:sz w:val="24"/>
              <w:szCs w:val="24"/>
            </w:rPr>
            <m:t>C</m:t>
          </m:r>
        </m:oMath>
        <w:r>
          <w:rPr>
            <w:rFonts w:ascii="Rubik" w:eastAsia="Rubik" w:hAnsi="Rubik" w:cs="Rubik"/>
            <w:sz w:val="24"/>
            <w:szCs w:val="24"/>
          </w:rPr>
          <w:t>)</w:t>
        </w:r>
      </w:ins>
    </w:p>
    <w:p w14:paraId="00000042" w14:textId="6EC4A2B4" w:rsidR="00AD720D" w:rsidRDefault="004B2E2A">
      <w:pPr>
        <w:spacing w:line="480" w:lineRule="auto"/>
        <w:ind w:left="720"/>
        <w:rPr>
          <w:ins w:id="296" w:author="André Luís Luza" w:date="2024-08-13T21:42:00Z"/>
          <w:rFonts w:ascii="Rubik" w:eastAsia="Rubik" w:hAnsi="Rubik" w:cs="Rubik"/>
          <w:sz w:val="24"/>
          <w:szCs w:val="24"/>
        </w:rPr>
      </w:pPr>
      <w:ins w:id="297" w:author="André Luís Luza" w:date="2024-08-13T21:42:00Z">
        <w:r>
          <w:rPr>
            <w:rFonts w:ascii="Rubik" w:eastAsia="Rubik" w:hAnsi="Rubik" w:cs="Rubik"/>
            <w:sz w:val="24"/>
            <w:szCs w:val="24"/>
          </w:rPr>
          <w:t xml:space="preserve">The links between </w:t>
        </w:r>
        <m:oMath>
          <m:r>
            <w:rPr>
              <w:rFonts w:ascii="Rubik" w:eastAsia="Rubik" w:hAnsi="Rubik" w:cs="Rubik"/>
              <w:sz w:val="24"/>
              <w:szCs w:val="24"/>
            </w:rPr>
            <m:t>A</m:t>
          </m:r>
        </m:oMath>
        <w:r>
          <w:rPr>
            <w:rFonts w:ascii="Rubik" w:eastAsia="Rubik" w:hAnsi="Rubik" w:cs="Rubik"/>
            <w:sz w:val="24"/>
            <w:szCs w:val="24"/>
          </w:rPr>
          <w:t xml:space="preserve"> and </w:t>
        </w:r>
        <m:oMath>
          <m:r>
            <w:rPr>
              <w:rFonts w:ascii="Rubik" w:eastAsia="Rubik" w:hAnsi="Rubik" w:cs="Rubik"/>
              <w:sz w:val="24"/>
              <w:szCs w:val="24"/>
            </w:rPr>
            <m:t>B</m:t>
          </m:r>
        </m:oMath>
        <w:r>
          <w:rPr>
            <w:rFonts w:ascii="Rubik" w:eastAsia="Rubik" w:hAnsi="Rubik" w:cs="Rubik"/>
            <w:sz w:val="24"/>
            <w:szCs w:val="24"/>
          </w:rPr>
          <w:t xml:space="preserve"> were defined by </w:t>
        </w:r>
        <m:oMath>
          <m:acc>
            <m:accPr>
              <m:ctrlPr>
                <w:rPr>
                  <w:rFonts w:ascii="Cambria Math" w:hAnsi="Cambria Math"/>
                </w:rPr>
              </m:ctrlPr>
            </m:accPr>
            <m:e>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e>
          </m:acc>
          <m:r>
            <w:rPr>
              <w:rFonts w:ascii="Rubik" w:eastAsia="Rubik" w:hAnsi="Rubik" w:cs="Rubik"/>
              <w:sz w:val="24"/>
              <w:szCs w:val="24"/>
            </w:rPr>
            <m:t xml:space="preserve"> </m:t>
          </m:r>
        </m:oMath>
        <w:r>
          <w:rPr>
            <w:rFonts w:ascii="Rubik" w:eastAsia="Rubik" w:hAnsi="Rubik" w:cs="Rubik"/>
            <w:sz w:val="24"/>
            <w:szCs w:val="24"/>
          </w:rPr>
          <w:t xml:space="preserve">, and the Pearson's correlation coefficient </w:t>
        </w:r>
        <w:r>
          <w:rPr>
            <w:rFonts w:ascii="Rubik" w:eastAsia="Rubik" w:hAnsi="Rubik" w:cs="Rubik"/>
            <w:i/>
            <w:sz w:val="24"/>
            <w:szCs w:val="24"/>
          </w:rPr>
          <w:t>⍴</w:t>
        </w:r>
        <w:r>
          <w:rPr>
            <w:rFonts w:ascii="Rubik" w:eastAsia="Rubik" w:hAnsi="Rubik" w:cs="Rubik"/>
            <w:sz w:val="24"/>
            <w:szCs w:val="24"/>
          </w:rPr>
          <w:t xml:space="preserve"> was used to connect </w:t>
        </w:r>
        <m:oMath>
          <m:r>
            <w:rPr>
              <w:rFonts w:ascii="Cambria Math" w:eastAsia="Rubik" w:hAnsi="Cambria Math" w:cs="Rubik"/>
              <w:sz w:val="24"/>
              <w:szCs w:val="24"/>
            </w:rPr>
            <m:t>B</m:t>
          </m:r>
        </m:oMath>
        <w:r>
          <w:rPr>
            <w:rFonts w:ascii="Rubik" w:eastAsia="Rubik" w:hAnsi="Rubik" w:cs="Rubik"/>
            <w:sz w:val="24"/>
            <w:szCs w:val="24"/>
          </w:rPr>
          <w:t xml:space="preserve"> and </w:t>
        </w:r>
        <m:oMath>
          <m:r>
            <w:rPr>
              <w:rFonts w:ascii="Cambria Math" w:eastAsia="Rubik" w:hAnsi="Cambria Math" w:cs="Rubik"/>
              <w:sz w:val="24"/>
              <w:szCs w:val="24"/>
            </w:rPr>
            <m:t>C</m:t>
          </m:r>
        </m:oMath>
        <w:r>
          <w:rPr>
            <w:rFonts w:ascii="Rubik" w:eastAsia="Rubik" w:hAnsi="Rubik" w:cs="Rubik"/>
            <w:sz w:val="24"/>
            <w:szCs w:val="24"/>
          </w:rPr>
          <w:t xml:space="preserve"> (Fig. 2).</w:t>
        </w:r>
      </w:ins>
    </w:p>
    <w:p w14:paraId="2D97EAE5" w14:textId="77777777" w:rsidR="00F17489" w:rsidRDefault="004B2E2A">
      <w:pPr>
        <w:numPr>
          <w:ilvl w:val="0"/>
          <w:numId w:val="3"/>
        </w:numPr>
        <w:spacing w:line="480" w:lineRule="auto"/>
        <w:rPr>
          <w:del w:id="298" w:author="André Luís Luza" w:date="2024-08-13T21:42:00Z"/>
          <w:rFonts w:ascii="Rubik" w:eastAsia="Rubik" w:hAnsi="Rubik" w:cs="Rubik"/>
          <w:sz w:val="24"/>
          <w:szCs w:val="24"/>
        </w:rPr>
      </w:pPr>
      <w:r>
        <w:rPr>
          <w:rFonts w:ascii="Rubik" w:eastAsia="Rubik" w:hAnsi="Rubik" w:cs="Rubik"/>
          <w:sz w:val="24"/>
          <w:szCs w:val="24"/>
        </w:rPr>
        <w:lastRenderedPageBreak/>
        <w:t xml:space="preserve">Let </w:t>
      </w:r>
      <w:del w:id="299" w:author="André Luís Luza" w:date="2024-08-13T21:42:00Z">
        <w:r w:rsidR="006A57E3">
          <w:rPr>
            <w:rFonts w:ascii="Rubik" w:eastAsia="Rubik" w:hAnsi="Rubik" w:cs="Rubik"/>
            <w:sz w:val="24"/>
            <w:szCs w:val="24"/>
          </w:rPr>
          <w:delText>f(B|A)</w:delText>
        </w:r>
      </w:del>
      <m:oMath>
        <m:r>
          <w:ins w:id="300" w:author="André Luís Luza" w:date="2024-08-13T21:42:00Z">
            <w:rPr>
              <w:rFonts w:ascii="Rubik" w:eastAsia="Rubik" w:hAnsi="Rubik" w:cs="Rubik"/>
              <w:sz w:val="24"/>
              <w:szCs w:val="24"/>
            </w:rPr>
            <m:t>f(B|A)</m:t>
          </w:ins>
        </m:r>
      </m:oMath>
      <w:r>
        <w:rPr>
          <w:rFonts w:ascii="Rubik" w:eastAsia="Rubik" w:hAnsi="Rubik" w:cs="Rubik"/>
          <w:sz w:val="24"/>
          <w:szCs w:val="24"/>
        </w:rPr>
        <w:t xml:space="preserve"> be the function to estimate </w:t>
      </w:r>
      <w:ins w:id="301" w:author="André Luís Luza" w:date="2024-08-13T21:42:00Z">
        <w:r>
          <w:rPr>
            <w:rFonts w:ascii="Rubik" w:eastAsia="Rubik" w:hAnsi="Rubik" w:cs="Rubik"/>
            <w:sz w:val="24"/>
            <w:szCs w:val="24"/>
          </w:rPr>
          <w:t xml:space="preserve">taxonomic and </w:t>
        </w:r>
      </w:ins>
      <w:r>
        <w:rPr>
          <w:rFonts w:ascii="Rubik" w:eastAsia="Rubik" w:hAnsi="Rubik" w:cs="Rubik"/>
          <w:sz w:val="24"/>
          <w:szCs w:val="24"/>
        </w:rPr>
        <w:t xml:space="preserve">functional diversity for species in the set </w:t>
      </w:r>
      <w:del w:id="302" w:author="André Luís Luza" w:date="2024-08-13T21:42:00Z">
        <w:r w:rsidR="006A57E3">
          <w:rPr>
            <w:rFonts w:ascii="Rubik" w:eastAsia="Rubik" w:hAnsi="Rubik" w:cs="Rubik"/>
            <w:sz w:val="24"/>
            <w:szCs w:val="24"/>
          </w:rPr>
          <w:delText>(B)</w:delText>
        </w:r>
      </w:del>
      <m:oMath>
        <m:r>
          <w:ins w:id="303" w:author="André Luís Luza" w:date="2024-08-13T21:42:00Z">
            <w:rPr>
              <w:rFonts w:ascii="Rubik" w:eastAsia="Rubik" w:hAnsi="Rubik" w:cs="Rubik"/>
              <w:sz w:val="24"/>
              <w:szCs w:val="24"/>
            </w:rPr>
            <m:t>B</m:t>
          </w:ins>
        </m:r>
      </m:oMath>
      <w:r>
        <w:rPr>
          <w:rFonts w:ascii="Rubik" w:eastAsia="Rubik" w:hAnsi="Rubik" w:cs="Rubik"/>
          <w:sz w:val="24"/>
          <w:szCs w:val="24"/>
        </w:rPr>
        <w:t xml:space="preserve"> given losses </w:t>
      </w:r>
      <w:del w:id="304" w:author="André Luís Luza" w:date="2024-08-13T21:42:00Z">
        <w:r w:rsidR="006A57E3">
          <w:rPr>
            <w:rFonts w:ascii="Rubik" w:eastAsia="Rubik" w:hAnsi="Rubik" w:cs="Rubik"/>
            <w:sz w:val="24"/>
            <w:szCs w:val="24"/>
          </w:rPr>
          <w:delText>in the set (A), and f(C|B) in</w:delText>
        </w:r>
      </w:del>
      <m:oMath>
        <m:r>
          <w:ins w:id="305" w:author="André Luís Luza" w:date="2024-08-13T21:42:00Z">
            <w:rPr>
              <w:rFonts w:ascii="Rubik" w:eastAsia="Rubik" w:hAnsi="Rubik" w:cs="Rubik"/>
              <w:sz w:val="24"/>
              <w:szCs w:val="24"/>
            </w:rPr>
            <m:t>A</m:t>
          </w:ins>
        </m:r>
      </m:oMath>
      <w:ins w:id="306" w:author="André Luís Luza" w:date="2024-08-13T21:42:00Z">
        <w:r>
          <w:rPr>
            <w:rFonts w:ascii="Rubik" w:eastAsia="Rubik" w:hAnsi="Rubik" w:cs="Rubik"/>
            <w:sz w:val="24"/>
            <w:szCs w:val="24"/>
          </w:rPr>
          <w:t xml:space="preserve">. Let </w:t>
        </w:r>
        <m:oMath>
          <m:r>
            <w:rPr>
              <w:rFonts w:ascii="Rubik" w:eastAsia="Rubik" w:hAnsi="Rubik" w:cs="Rubik"/>
              <w:sz w:val="24"/>
              <w:szCs w:val="24"/>
            </w:rPr>
            <m:t>f(C|B)</m:t>
          </m:r>
        </m:oMath>
        <w:r>
          <w:rPr>
            <w:rFonts w:ascii="Rubik" w:eastAsia="Rubik" w:hAnsi="Rubik" w:cs="Rubik"/>
            <w:sz w:val="24"/>
            <w:szCs w:val="24"/>
          </w:rPr>
          <w:t xml:space="preserve"> be</w:t>
        </w:r>
      </w:ins>
      <w:r>
        <w:rPr>
          <w:rFonts w:ascii="Rubik" w:eastAsia="Rubik" w:hAnsi="Rubik" w:cs="Rubik"/>
          <w:sz w:val="24"/>
          <w:szCs w:val="24"/>
        </w:rPr>
        <w:t xml:space="preserve"> the </w:t>
      </w:r>
      <w:del w:id="307" w:author="André Luís Luza" w:date="2024-08-13T21:42:00Z">
        <w:r w:rsidR="006A57E3">
          <w:rPr>
            <w:rFonts w:ascii="Rubik" w:eastAsia="Rubik" w:hAnsi="Rubik" w:cs="Rubik"/>
            <w:sz w:val="24"/>
            <w:szCs w:val="24"/>
          </w:rPr>
          <w:delText>set (C) given the losses in the set (B). RFS is the Reduction in Functional Space metric from Luza et al. (2022), and FD is Functional Diversity (measured through the convex-hull area of a multidimensional space built from traits, Villéger et al. 2008):</w:delText>
        </w:r>
      </w:del>
    </w:p>
    <w:p w14:paraId="381B27F0" w14:textId="77777777" w:rsidR="00F17489" w:rsidRDefault="006A57E3">
      <w:pPr>
        <w:numPr>
          <w:ilvl w:val="1"/>
          <w:numId w:val="3"/>
        </w:numPr>
        <w:spacing w:line="480" w:lineRule="auto"/>
        <w:rPr>
          <w:del w:id="308" w:author="André Luís Luza" w:date="2024-08-13T21:42:00Z"/>
          <w:rFonts w:ascii="Rubik" w:eastAsia="Rubik" w:hAnsi="Rubik" w:cs="Rubik"/>
          <w:sz w:val="24"/>
          <w:szCs w:val="24"/>
        </w:rPr>
      </w:pPr>
      <w:del w:id="309" w:author="André Luís Luza" w:date="2024-08-13T21:42:00Z">
        <w:r>
          <w:rPr>
            <w:rFonts w:ascii="Rubik" w:eastAsia="Rubik" w:hAnsi="Rubik" w:cs="Rubik"/>
            <w:sz w:val="24"/>
            <w:szCs w:val="24"/>
          </w:rPr>
          <w:delText>f(B|A) = RFS = FD</w:delText>
        </w:r>
        <w:r>
          <w:rPr>
            <w:rFonts w:ascii="Rubik" w:eastAsia="Rubik" w:hAnsi="Rubik" w:cs="Rubik"/>
            <w:sz w:val="24"/>
            <w:szCs w:val="24"/>
            <w:vertAlign w:val="subscript"/>
          </w:rPr>
          <w:delText>t=1</w:delText>
        </w:r>
        <w:r>
          <w:rPr>
            <w:rFonts w:ascii="Rubik" w:eastAsia="Rubik" w:hAnsi="Rubik" w:cs="Rubik"/>
            <w:sz w:val="24"/>
            <w:szCs w:val="24"/>
          </w:rPr>
          <w:delText xml:space="preserve"> / FD</w:delText>
        </w:r>
        <w:r>
          <w:rPr>
            <w:rFonts w:ascii="Rubik" w:eastAsia="Rubik" w:hAnsi="Rubik" w:cs="Rubik"/>
            <w:sz w:val="24"/>
            <w:szCs w:val="24"/>
            <w:vertAlign w:val="subscript"/>
          </w:rPr>
          <w:delText>t=0</w:delText>
        </w:r>
      </w:del>
    </w:p>
    <w:p w14:paraId="04D7E660" w14:textId="77777777" w:rsidR="00F17489" w:rsidRDefault="006A57E3">
      <w:pPr>
        <w:numPr>
          <w:ilvl w:val="1"/>
          <w:numId w:val="3"/>
        </w:numPr>
        <w:spacing w:line="480" w:lineRule="auto"/>
        <w:rPr>
          <w:del w:id="310" w:author="André Luís Luza" w:date="2024-08-13T21:42:00Z"/>
          <w:rFonts w:ascii="Rubik" w:eastAsia="Rubik" w:hAnsi="Rubik" w:cs="Rubik"/>
          <w:sz w:val="24"/>
          <w:szCs w:val="24"/>
        </w:rPr>
      </w:pPr>
      <w:del w:id="311" w:author="André Luís Luza" w:date="2024-08-13T21:42:00Z">
        <w:r>
          <w:rPr>
            <w:rFonts w:ascii="Rubik" w:eastAsia="Rubik" w:hAnsi="Rubik" w:cs="Rubik"/>
            <w:sz w:val="24"/>
            <w:szCs w:val="24"/>
          </w:rPr>
          <w:delText>f(C|B) = RFS = FD</w:delText>
        </w:r>
        <w:r>
          <w:rPr>
            <w:rFonts w:ascii="Rubik" w:eastAsia="Rubik" w:hAnsi="Rubik" w:cs="Rubik"/>
            <w:sz w:val="24"/>
            <w:szCs w:val="24"/>
            <w:vertAlign w:val="subscript"/>
          </w:rPr>
          <w:delText>t=1</w:delText>
        </w:r>
        <w:r>
          <w:rPr>
            <w:rFonts w:ascii="Rubik" w:eastAsia="Rubik" w:hAnsi="Rubik" w:cs="Rubik"/>
            <w:sz w:val="24"/>
            <w:szCs w:val="24"/>
          </w:rPr>
          <w:delText xml:space="preserve"> / FD</w:delText>
        </w:r>
        <w:r>
          <w:rPr>
            <w:rFonts w:ascii="Rubik" w:eastAsia="Rubik" w:hAnsi="Rubik" w:cs="Rubik"/>
            <w:sz w:val="24"/>
            <w:szCs w:val="24"/>
            <w:vertAlign w:val="subscript"/>
          </w:rPr>
          <w:delText>t=0</w:delText>
        </w:r>
        <w:r>
          <w:rPr>
            <w:rFonts w:ascii="Rubik" w:eastAsia="Rubik" w:hAnsi="Rubik" w:cs="Rubik"/>
            <w:sz w:val="24"/>
            <w:szCs w:val="24"/>
          </w:rPr>
          <w:delText>;</w:delText>
        </w:r>
      </w:del>
    </w:p>
    <w:p w14:paraId="47360EF8" w14:textId="77777777" w:rsidR="00F17489" w:rsidRDefault="006A57E3">
      <w:pPr>
        <w:numPr>
          <w:ilvl w:val="0"/>
          <w:numId w:val="3"/>
        </w:numPr>
        <w:spacing w:line="480" w:lineRule="auto"/>
        <w:rPr>
          <w:del w:id="312" w:author="André Luís Luza" w:date="2024-08-13T21:42:00Z"/>
          <w:rFonts w:ascii="Rubik" w:eastAsia="Rubik" w:hAnsi="Rubik" w:cs="Rubik"/>
          <w:sz w:val="24"/>
          <w:szCs w:val="24"/>
        </w:rPr>
      </w:pPr>
      <w:del w:id="313" w:author="André Luís Luza" w:date="2024-08-13T21:42:00Z">
        <w:r>
          <w:rPr>
            <w:rFonts w:ascii="Rubik" w:eastAsia="Rubik" w:hAnsi="Rubik" w:cs="Rubik"/>
            <w:sz w:val="24"/>
            <w:szCs w:val="24"/>
          </w:rPr>
          <w:delText>Set t = 0</w:delText>
        </w:r>
      </w:del>
      <w:ins w:id="314" w:author="André Luís Luza" w:date="2024-08-13T21:42:00Z">
        <w:r w:rsidR="004B2E2A">
          <w:rPr>
            <w:rFonts w:ascii="Rubik" w:eastAsia="Rubik" w:hAnsi="Rubik" w:cs="Rubik"/>
            <w:sz w:val="24"/>
            <w:szCs w:val="24"/>
          </w:rPr>
          <w:t>function</w:t>
        </w:r>
      </w:ins>
      <w:r w:rsidR="004B2E2A">
        <w:rPr>
          <w:rFonts w:ascii="Rubik" w:eastAsia="Rubik" w:hAnsi="Rubik" w:cs="Rubik"/>
          <w:sz w:val="24"/>
          <w:szCs w:val="24"/>
        </w:rPr>
        <w:t xml:space="preserve"> to </w:t>
      </w:r>
      <w:del w:id="315" w:author="André Luís Luza" w:date="2024-08-13T21:42:00Z">
        <w:r>
          <w:rPr>
            <w:rFonts w:ascii="Rubik" w:eastAsia="Rubik" w:hAnsi="Rubik" w:cs="Rubik"/>
            <w:sz w:val="24"/>
            <w:szCs w:val="24"/>
          </w:rPr>
          <w:delText>represent the current time step (no extinction).</w:delText>
        </w:r>
      </w:del>
    </w:p>
    <w:p w14:paraId="2BDCBFC6" w14:textId="77777777" w:rsidR="00AD720D" w:rsidRDefault="006A57E3">
      <w:pPr>
        <w:spacing w:line="480" w:lineRule="auto"/>
        <w:rPr>
          <w:moveFrom w:id="316" w:author="André Luís Luza" w:date="2024-08-13T21:42:00Z"/>
          <w:rFonts w:ascii="Rubik" w:hAnsi="Rubik"/>
          <w:b/>
          <w:sz w:val="24"/>
          <w:rPrChange w:id="317" w:author="André Luís Luza" w:date="2024-08-13T21:42:00Z">
            <w:rPr>
              <w:moveFrom w:id="318" w:author="André Luís Luza" w:date="2024-08-13T21:42:00Z"/>
              <w:rFonts w:ascii="Rubik" w:hAnsi="Rubik"/>
              <w:sz w:val="24"/>
            </w:rPr>
          </w:rPrChange>
        </w:rPr>
      </w:pPr>
      <w:del w:id="319" w:author="André Luís Luza" w:date="2024-08-13T21:42:00Z">
        <w:r>
          <w:rPr>
            <w:rFonts w:ascii="Rubik" w:eastAsia="Rubik" w:hAnsi="Rubik" w:cs="Rubik"/>
            <w:sz w:val="24"/>
            <w:szCs w:val="24"/>
          </w:rPr>
          <w:delText>While there are nodes remaining in the partite A (t &lt; | A):</w:delText>
        </w:r>
      </w:del>
      <w:ins w:id="320" w:author="André Luís Luza" w:date="2024-08-13T21:42:00Z">
        <w:r w:rsidR="004B2E2A">
          <w:rPr>
            <w:rFonts w:ascii="Rubik" w:eastAsia="Rubik" w:hAnsi="Rubik" w:cs="Rubik"/>
            <w:sz w:val="24"/>
            <w:szCs w:val="24"/>
          </w:rPr>
          <w:t>estimate</w:t>
        </w:r>
      </w:ins>
      <w:moveFromRangeStart w:id="321" w:author="André Luís Luza" w:date="2024-08-13T21:42:00Z" w:name="move174477760"/>
    </w:p>
    <w:p w14:paraId="32EC2809" w14:textId="77777777" w:rsidR="00F17489" w:rsidRDefault="004B2E2A">
      <w:pPr>
        <w:numPr>
          <w:ilvl w:val="0"/>
          <w:numId w:val="4"/>
        </w:numPr>
        <w:spacing w:line="480" w:lineRule="auto"/>
        <w:rPr>
          <w:del w:id="322" w:author="André Luís Luza" w:date="2024-08-13T21:42:00Z"/>
          <w:rFonts w:ascii="Rubik" w:eastAsia="Rubik" w:hAnsi="Rubik" w:cs="Rubik"/>
          <w:sz w:val="24"/>
          <w:szCs w:val="24"/>
        </w:rPr>
      </w:pPr>
      <w:moveFrom w:id="323" w:author="André Luís Luza" w:date="2024-08-13T21:42:00Z">
        <w:r>
          <w:rPr>
            <w:rFonts w:ascii="Rubik" w:eastAsia="Rubik" w:hAnsi="Rubik" w:cs="Rubik"/>
            <w:sz w:val="24"/>
            <w:szCs w:val="24"/>
          </w:rPr>
          <w:t>Select a</w:t>
        </w:r>
      </w:moveFrom>
      <w:moveFromRangeEnd w:id="321"/>
      <w:del w:id="324" w:author="André Luís Luza" w:date="2024-08-13T21:42:00Z">
        <w:r w:rsidR="006A57E3">
          <w:rPr>
            <w:rFonts w:ascii="Rubik" w:eastAsia="Rubik" w:hAnsi="Rubik" w:cs="Rubik"/>
            <w:sz w:val="24"/>
            <w:szCs w:val="24"/>
          </w:rPr>
          <w:delText xml:space="preserve"> species </w:delText>
        </w:r>
        <w:r w:rsidR="006A57E3">
          <w:rPr>
            <w:rFonts w:ascii="Rubik" w:eastAsia="Rubik" w:hAnsi="Rubik" w:cs="Rubik"/>
            <w:i/>
            <w:sz w:val="24"/>
            <w:szCs w:val="24"/>
          </w:rPr>
          <w:delText>k</w:delText>
        </w:r>
        <w:r w:rsidR="006A57E3">
          <w:rPr>
            <w:rFonts w:ascii="Rubik" w:eastAsia="Rubik" w:hAnsi="Rubik" w:cs="Rubik"/>
            <w:sz w:val="24"/>
            <w:szCs w:val="24"/>
          </w:rPr>
          <w:delText xml:space="preserve"> in the partite A, based on its degree centrality, and remove it from the network G at time </w:delText>
        </w:r>
        <w:r w:rsidR="006A57E3">
          <w:rPr>
            <w:rFonts w:ascii="Rubik" w:eastAsia="Rubik" w:hAnsi="Rubik" w:cs="Rubik"/>
            <w:i/>
            <w:sz w:val="24"/>
            <w:szCs w:val="24"/>
          </w:rPr>
          <w:delText>t</w:delText>
        </w:r>
        <w:r w:rsidR="006A57E3">
          <w:rPr>
            <w:rFonts w:ascii="Rubik" w:eastAsia="Rubik" w:hAnsi="Rubik" w:cs="Rubik"/>
            <w:sz w:val="24"/>
            <w:szCs w:val="24"/>
          </w:rPr>
          <w:delText>. Do the removal in descending order;</w:delText>
        </w:r>
      </w:del>
    </w:p>
    <w:p w14:paraId="33AE61A9" w14:textId="77777777" w:rsidR="00AD720D" w:rsidRDefault="006A57E3">
      <w:pPr>
        <w:spacing w:line="480" w:lineRule="auto"/>
        <w:ind w:left="720"/>
        <w:rPr>
          <w:moveFrom w:id="325" w:author="André Luís Luza" w:date="2024-08-13T21:42:00Z"/>
          <w:rFonts w:ascii="Rubik" w:eastAsia="Rubik" w:hAnsi="Rubik" w:cs="Rubik"/>
          <w:sz w:val="24"/>
          <w:szCs w:val="24"/>
        </w:rPr>
        <w:pPrChange w:id="326" w:author="André Luís Luza" w:date="2024-08-13T21:42:00Z">
          <w:pPr>
            <w:numPr>
              <w:numId w:val="4"/>
            </w:numPr>
            <w:spacing w:line="480" w:lineRule="auto"/>
            <w:ind w:left="720" w:hanging="360"/>
          </w:pPr>
        </w:pPrChange>
      </w:pPr>
      <w:del w:id="327" w:author="André Luís Luza" w:date="2024-08-13T21:42:00Z">
        <w:r>
          <w:rPr>
            <w:rFonts w:ascii="Rubik" w:eastAsia="Rubik" w:hAnsi="Rubik" w:cs="Rubik"/>
            <w:sz w:val="24"/>
            <w:szCs w:val="24"/>
          </w:rPr>
          <w:delText xml:space="preserve">Update the whole multilayer network, also removing the </w:delText>
        </w:r>
        <w:r w:rsidR="007A25E6">
          <w:rPr>
            <w:rFonts w:ascii="Rubik" w:eastAsia="Rubik" w:hAnsi="Rubik" w:cs="Rubik"/>
            <w:sz w:val="24"/>
            <w:szCs w:val="24"/>
          </w:rPr>
          <w:delText>links associated</w:delText>
        </w:r>
        <w:r>
          <w:rPr>
            <w:rFonts w:ascii="Rubik" w:eastAsia="Rubik" w:hAnsi="Rubik" w:cs="Rubik"/>
            <w:sz w:val="24"/>
            <w:szCs w:val="24"/>
          </w:rPr>
          <w:delText xml:space="preserve"> with the species </w:delText>
        </w:r>
        <w:r>
          <w:rPr>
            <w:rFonts w:ascii="Rubik" w:eastAsia="Rubik" w:hAnsi="Rubik" w:cs="Rubik"/>
            <w:i/>
            <w:sz w:val="24"/>
            <w:szCs w:val="24"/>
          </w:rPr>
          <w:delText>k</w:delText>
        </w:r>
        <w:r>
          <w:rPr>
            <w:rFonts w:ascii="Rubik" w:eastAsia="Rubik" w:hAnsi="Rubik" w:cs="Rubik"/>
            <w:sz w:val="24"/>
            <w:szCs w:val="24"/>
          </w:rPr>
          <w:delText>: G</w:delText>
        </w:r>
        <w:r>
          <w:rPr>
            <w:rFonts w:ascii="Rubik" w:eastAsia="Rubik" w:hAnsi="Rubik" w:cs="Rubik"/>
            <w:sz w:val="24"/>
            <w:szCs w:val="24"/>
            <w:vertAlign w:val="subscript"/>
          </w:rPr>
          <w:delText>t=1</w:delText>
        </w:r>
        <w:r>
          <w:rPr>
            <w:rFonts w:ascii="Rubik" w:eastAsia="Rubik" w:hAnsi="Rubik" w:cs="Rubik"/>
            <w:sz w:val="24"/>
            <w:szCs w:val="24"/>
          </w:rPr>
          <w:delText xml:space="preserve"> &lt;- G - {</w:delText>
        </w:r>
        <w:r>
          <w:rPr>
            <w:rFonts w:ascii="Rubik" w:eastAsia="Rubik" w:hAnsi="Rubik" w:cs="Rubik"/>
            <w:i/>
            <w:sz w:val="24"/>
            <w:szCs w:val="24"/>
          </w:rPr>
          <w:delText>k</w:delText>
        </w:r>
        <w:r>
          <w:rPr>
            <w:rFonts w:ascii="Rubik" w:eastAsia="Rubik" w:hAnsi="Rubik" w:cs="Rubik"/>
            <w:sz w:val="24"/>
            <w:szCs w:val="24"/>
          </w:rPr>
          <w:delText>};</w:delText>
        </w:r>
      </w:del>
      <w:moveFromRangeStart w:id="328" w:author="André Luís Luza" w:date="2024-08-13T21:42:00Z" w:name="move174477761"/>
    </w:p>
    <w:p w14:paraId="00000043" w14:textId="618CC8FB" w:rsidR="00AD720D" w:rsidRDefault="004B2E2A">
      <w:pPr>
        <w:numPr>
          <w:ilvl w:val="0"/>
          <w:numId w:val="1"/>
        </w:numPr>
        <w:spacing w:line="480" w:lineRule="auto"/>
        <w:rPr>
          <w:rFonts w:ascii="Rubik" w:eastAsia="Rubik" w:hAnsi="Rubik" w:cs="Rubik"/>
          <w:sz w:val="24"/>
          <w:szCs w:val="24"/>
        </w:rPr>
        <w:pPrChange w:id="329" w:author="André Luís Luza" w:date="2024-08-13T21:42:00Z">
          <w:pPr>
            <w:numPr>
              <w:numId w:val="4"/>
            </w:numPr>
            <w:spacing w:line="480" w:lineRule="auto"/>
            <w:ind w:left="720" w:hanging="360"/>
          </w:pPr>
        </w:pPrChange>
      </w:pPr>
      <w:moveFrom w:id="330" w:author="André Luís Luza" w:date="2024-08-13T21:42:00Z">
        <w:r>
          <w:rPr>
            <w:rFonts w:ascii="Rubik" w:eastAsia="Rubik" w:hAnsi="Rubik" w:cs="Rubik"/>
            <w:sz w:val="24"/>
            <w:szCs w:val="24"/>
          </w:rPr>
          <w:t>Estimate</w:t>
        </w:r>
      </w:moveFrom>
      <w:moveFromRangeEnd w:id="328"/>
      <w:r>
        <w:rPr>
          <w:rFonts w:ascii="Rubik" w:eastAsia="Rubik" w:hAnsi="Rubik" w:cs="Rubik"/>
          <w:sz w:val="24"/>
          <w:szCs w:val="24"/>
        </w:rPr>
        <w:t xml:space="preserve"> taxonomic</w:t>
      </w:r>
      <w:del w:id="331" w:author="André Luís Luza" w:date="2024-08-13T21:42:00Z">
        <w:r w:rsidR="006A57E3">
          <w:rPr>
            <w:rFonts w:ascii="Rubik" w:eastAsia="Rubik" w:hAnsi="Rubik" w:cs="Rubik"/>
            <w:sz w:val="24"/>
            <w:szCs w:val="24"/>
          </w:rPr>
          <w:delText xml:space="preserve"> (number of species)</w:delText>
        </w:r>
      </w:del>
      <w:r>
        <w:rPr>
          <w:rFonts w:ascii="Rubik" w:eastAsia="Rubik" w:hAnsi="Rubik" w:cs="Rubik"/>
          <w:sz w:val="24"/>
          <w:szCs w:val="24"/>
        </w:rPr>
        <w:t xml:space="preserve"> and functional diversity for species in </w:t>
      </w:r>
      <w:del w:id="332" w:author="André Luís Luza" w:date="2024-08-13T21:42:00Z">
        <w:r w:rsidR="006A57E3">
          <w:rPr>
            <w:rFonts w:ascii="Rubik" w:eastAsia="Rubik" w:hAnsi="Rubik" w:cs="Rubik"/>
            <w:sz w:val="24"/>
            <w:szCs w:val="24"/>
          </w:rPr>
          <w:delText>the partite B and C (f(B|A) and f(C|B));</w:delText>
        </w:r>
      </w:del>
      <m:oMath>
        <m:r>
          <w:ins w:id="333" w:author="André Luís Luza" w:date="2024-08-13T21:42:00Z">
            <w:rPr>
              <w:rFonts w:ascii="Rubik" w:eastAsia="Rubik" w:hAnsi="Rubik" w:cs="Rubik"/>
              <w:sz w:val="24"/>
              <w:szCs w:val="24"/>
            </w:rPr>
            <m:t>C</m:t>
          </w:ins>
        </m:r>
      </m:oMath>
      <w:ins w:id="334" w:author="André Luís Luza" w:date="2024-08-13T21:42:00Z">
        <w:r>
          <w:rPr>
            <w:rFonts w:ascii="Rubik" w:eastAsia="Rubik" w:hAnsi="Rubik" w:cs="Rubik"/>
            <w:sz w:val="24"/>
            <w:szCs w:val="24"/>
          </w:rPr>
          <w:t xml:space="preserve"> given losses in the set </w:t>
        </w:r>
        <m:oMath>
          <m:r>
            <w:rPr>
              <w:rFonts w:ascii="Rubik" w:eastAsia="Rubik" w:hAnsi="Rubik" w:cs="Rubik"/>
              <w:sz w:val="24"/>
              <w:szCs w:val="24"/>
            </w:rPr>
            <m:t>B</m:t>
          </m:r>
        </m:oMath>
        <w:r>
          <w:rPr>
            <w:rFonts w:ascii="Rubik" w:eastAsia="Rubik" w:hAnsi="Rubik" w:cs="Rubik"/>
            <w:sz w:val="24"/>
            <w:szCs w:val="24"/>
          </w:rPr>
          <w:t xml:space="preserve">. </w:t>
        </w:r>
      </w:ins>
    </w:p>
    <w:p w14:paraId="39A85611" w14:textId="77777777" w:rsidR="00AD720D" w:rsidRDefault="006A57E3">
      <w:pPr>
        <w:spacing w:line="480" w:lineRule="auto"/>
        <w:ind w:left="720"/>
        <w:rPr>
          <w:moveFrom w:id="335" w:author="André Luís Luza" w:date="2024-08-13T21:42:00Z"/>
          <w:rFonts w:ascii="Rubik" w:eastAsia="Rubik" w:hAnsi="Rubik" w:cs="Rubik"/>
          <w:sz w:val="24"/>
          <w:szCs w:val="24"/>
        </w:rPr>
        <w:pPrChange w:id="336" w:author="André Luís Luza" w:date="2024-08-13T21:42:00Z">
          <w:pPr>
            <w:numPr>
              <w:numId w:val="4"/>
            </w:numPr>
            <w:spacing w:line="480" w:lineRule="auto"/>
            <w:ind w:left="720" w:hanging="360"/>
          </w:pPr>
        </w:pPrChange>
      </w:pPr>
      <w:del w:id="337" w:author="André Luís Luza" w:date="2024-08-13T21:42:00Z">
        <w:r>
          <w:rPr>
            <w:rFonts w:ascii="Rubik" w:eastAsia="Rubik" w:hAnsi="Rubik" w:cs="Rubik"/>
            <w:sz w:val="24"/>
            <w:szCs w:val="24"/>
          </w:rPr>
          <w:delText>Add the value of f(B|A) and f(C|B) to the cumulative sum area: area t=1 &lt;- area + f(B|A) or f(C|B);</w:delText>
        </w:r>
      </w:del>
      <w:ins w:id="338" w:author="André Luís Luza" w:date="2024-08-13T21:42:00Z">
        <w:r w:rsidR="004B2E2A">
          <w:rPr>
            <w:rFonts w:ascii="Rubik" w:eastAsia="Rubik" w:hAnsi="Rubik" w:cs="Rubik"/>
            <w:sz w:val="24"/>
            <w:szCs w:val="24"/>
          </w:rPr>
          <w:t xml:space="preserve">Reduction in taxonomic diversity (TD) is the proportion of fish </w:t>
        </w:r>
      </w:ins>
      <w:moveFromRangeStart w:id="339" w:author="André Luís Luza" w:date="2024-08-13T21:42:00Z" w:name="move174477762"/>
    </w:p>
    <w:p w14:paraId="6F89FE16" w14:textId="77777777" w:rsidR="00F17489" w:rsidRDefault="004B2E2A">
      <w:pPr>
        <w:numPr>
          <w:ilvl w:val="0"/>
          <w:numId w:val="4"/>
        </w:numPr>
        <w:spacing w:line="480" w:lineRule="auto"/>
        <w:rPr>
          <w:del w:id="340" w:author="André Luís Luza" w:date="2024-08-13T21:42:00Z"/>
          <w:rFonts w:ascii="Rubik" w:eastAsia="Rubik" w:hAnsi="Rubik" w:cs="Rubik"/>
          <w:sz w:val="24"/>
          <w:szCs w:val="24"/>
        </w:rPr>
      </w:pPr>
      <w:moveFrom w:id="341" w:author="André Luís Luza" w:date="2024-08-13T21:42:00Z">
        <w:r>
          <w:rPr>
            <w:rFonts w:ascii="Rubik" w:eastAsia="Rubik" w:hAnsi="Rubik" w:cs="Rubik"/>
            <w:sz w:val="24"/>
            <w:szCs w:val="24"/>
          </w:rPr>
          <w:t xml:space="preserve">Increment the time step </w:t>
        </w:r>
      </w:moveFrom>
      <w:moveFromRangeEnd w:id="339"/>
      <w:del w:id="342" w:author="André Luís Luza" w:date="2024-08-13T21:42:00Z">
        <w:r w:rsidR="006A57E3">
          <w:rPr>
            <w:rFonts w:ascii="Rubik" w:eastAsia="Rubik" w:hAnsi="Rubik" w:cs="Rubik"/>
            <w:sz w:val="24"/>
            <w:szCs w:val="24"/>
          </w:rPr>
          <w:delText>up to the number of species in the partite A: t &lt;- t+1. The algorithm then ends when all species from the partite A have been removed from the network.</w:delText>
        </w:r>
      </w:del>
    </w:p>
    <w:p w14:paraId="1BE59724" w14:textId="77777777" w:rsidR="00F17489" w:rsidRDefault="00F17489">
      <w:pPr>
        <w:spacing w:line="480" w:lineRule="auto"/>
        <w:rPr>
          <w:del w:id="343" w:author="André Luís Luza" w:date="2024-08-13T21:42:00Z"/>
          <w:rFonts w:ascii="Rubik" w:eastAsia="Rubik" w:hAnsi="Rubik" w:cs="Rubik"/>
          <w:sz w:val="24"/>
          <w:szCs w:val="24"/>
        </w:rPr>
      </w:pPr>
    </w:p>
    <w:p w14:paraId="00000044" w14:textId="5B093DD9" w:rsidR="00AD720D" w:rsidRDefault="006A57E3">
      <w:pPr>
        <w:numPr>
          <w:ilvl w:val="0"/>
          <w:numId w:val="1"/>
        </w:numPr>
        <w:spacing w:line="480" w:lineRule="auto"/>
        <w:rPr>
          <w:ins w:id="344" w:author="André Luís Luza" w:date="2024-08-13T21:42:00Z"/>
          <w:rFonts w:ascii="Rubik" w:eastAsia="Rubik" w:hAnsi="Rubik" w:cs="Rubik"/>
          <w:sz w:val="24"/>
          <w:szCs w:val="24"/>
        </w:rPr>
      </w:pPr>
      <w:del w:id="345" w:author="André Luís Luza" w:date="2024-08-13T21:42:00Z">
        <w:r>
          <w:rPr>
            <w:rFonts w:ascii="Rubik" w:eastAsia="Rubik" w:hAnsi="Rubik" w:cs="Rubik"/>
            <w:sz w:val="24"/>
            <w:szCs w:val="24"/>
          </w:rPr>
          <w:lastRenderedPageBreak/>
          <w:delText xml:space="preserve">Coral </w:delText>
        </w:r>
      </w:del>
      <w:r w:rsidR="004B2E2A">
        <w:rPr>
          <w:rFonts w:ascii="Rubik" w:eastAsia="Rubik" w:hAnsi="Rubik" w:cs="Rubik"/>
          <w:sz w:val="24"/>
          <w:szCs w:val="24"/>
        </w:rPr>
        <w:t xml:space="preserve">species </w:t>
      </w:r>
      <w:del w:id="346" w:author="André Luís Luza" w:date="2024-08-13T21:42:00Z">
        <w:r>
          <w:rPr>
            <w:rFonts w:ascii="Rubik" w:eastAsia="Rubik" w:hAnsi="Rubik" w:cs="Rubik"/>
            <w:sz w:val="24"/>
            <w:szCs w:val="24"/>
          </w:rPr>
          <w:delText>removal/ loss</w:delText>
        </w:r>
      </w:del>
      <w:ins w:id="347" w:author="André Luís Luza" w:date="2024-08-13T21:42:00Z">
        <w:r w:rsidR="004B2E2A">
          <w:rPr>
            <w:rFonts w:ascii="Rubik" w:eastAsia="Rubik" w:hAnsi="Rubik" w:cs="Rubik"/>
            <w:sz w:val="24"/>
            <w:szCs w:val="24"/>
          </w:rPr>
          <w:t>being lost</w:t>
        </w:r>
      </w:ins>
      <w:r w:rsidR="004B2E2A">
        <w:rPr>
          <w:rFonts w:ascii="Rubik" w:eastAsia="Rubik" w:hAnsi="Rubik" w:cs="Rubik"/>
          <w:sz w:val="24"/>
          <w:szCs w:val="24"/>
        </w:rPr>
        <w:t xml:space="preserve"> in </w:t>
      </w:r>
      <w:del w:id="348" w:author="André Luís Luza" w:date="2024-08-13T21:42:00Z">
        <w:r>
          <w:rPr>
            <w:rFonts w:ascii="Rubik" w:eastAsia="Rubik" w:hAnsi="Rubik" w:cs="Rubik"/>
            <w:sz w:val="24"/>
            <w:szCs w:val="24"/>
          </w:rPr>
          <w:delText>partite A followed a decreasing order</w:delText>
        </w:r>
      </w:del>
      <m:oMath>
        <m:r>
          <w:ins w:id="349" w:author="André Luís Luza" w:date="2024-08-13T21:42:00Z">
            <w:rPr>
              <w:rFonts w:ascii="Rubik" w:eastAsia="Rubik" w:hAnsi="Rubik" w:cs="Rubik"/>
              <w:sz w:val="24"/>
              <w:szCs w:val="24"/>
            </w:rPr>
            <m:t>B</m:t>
          </w:ins>
        </m:r>
      </m:oMath>
      <w:ins w:id="350" w:author="André Luís Luza" w:date="2024-08-13T21:42:00Z">
        <w:r w:rsidR="004B2E2A">
          <w:rPr>
            <w:rFonts w:ascii="Rubik" w:eastAsia="Rubik" w:hAnsi="Rubik" w:cs="Rubik"/>
            <w:sz w:val="24"/>
            <w:szCs w:val="24"/>
          </w:rPr>
          <w:t xml:space="preserve"> and </w:t>
        </w:r>
        <m:oMath>
          <m:r>
            <w:rPr>
              <w:rFonts w:ascii="Rubik" w:eastAsia="Rubik" w:hAnsi="Rubik" w:cs="Rubik"/>
              <w:sz w:val="24"/>
              <w:szCs w:val="24"/>
            </w:rPr>
            <m:t>C</m:t>
          </m:r>
        </m:oMath>
        <w:r w:rsidR="004B2E2A">
          <w:rPr>
            <w:rFonts w:ascii="Rubik" w:eastAsia="Rubik" w:hAnsi="Rubik" w:cs="Rubik"/>
            <w:sz w:val="24"/>
            <w:szCs w:val="24"/>
          </w:rPr>
          <w:t xml:space="preserve"> along eliminations of corals in </w:t>
        </w:r>
        <m:oMath>
          <m:r>
            <w:rPr>
              <w:rFonts w:ascii="Rubik" w:eastAsia="Rubik" w:hAnsi="Rubik" w:cs="Rubik"/>
              <w:sz w:val="24"/>
              <w:szCs w:val="24"/>
            </w:rPr>
            <m:t>A</m:t>
          </m:r>
        </m:oMath>
        <w:r w:rsidR="004B2E2A">
          <w:rPr>
            <w:rFonts w:ascii="Rubik" w:eastAsia="Rubik" w:hAnsi="Rubik" w:cs="Rubik"/>
            <w:sz w:val="24"/>
            <w:szCs w:val="24"/>
          </w:rPr>
          <w:t xml:space="preserve">. </w:t>
        </w:r>
      </w:ins>
    </w:p>
    <w:p w14:paraId="00000045" w14:textId="160A488B" w:rsidR="00AD720D" w:rsidRDefault="004B2E2A">
      <w:pPr>
        <w:numPr>
          <w:ilvl w:val="0"/>
          <w:numId w:val="1"/>
        </w:numPr>
        <w:spacing w:line="480" w:lineRule="auto"/>
        <w:rPr>
          <w:ins w:id="351" w:author="André Luís Luza" w:date="2024-08-13T21:42:00Z"/>
          <w:rFonts w:ascii="Rubik" w:eastAsia="Rubik" w:hAnsi="Rubik" w:cs="Rubik"/>
          <w:sz w:val="24"/>
          <w:szCs w:val="24"/>
        </w:rPr>
      </w:pPr>
      <w:ins w:id="352" w:author="André Luís Luza" w:date="2024-08-13T21:42:00Z">
        <w:r>
          <w:rPr>
            <w:rFonts w:ascii="Rubik" w:eastAsia="Rubik" w:hAnsi="Rubik" w:cs="Rubik"/>
            <w:sz w:val="24"/>
            <w:szCs w:val="24"/>
          </w:rPr>
          <w:t>The Reduction in Functional Space (RFS) of partites</w:t>
        </w:r>
        <m:oMath>
          <m:r>
            <w:rPr>
              <w:rFonts w:ascii="Rubik" w:eastAsia="Rubik" w:hAnsi="Rubik" w:cs="Rubik"/>
              <w:sz w:val="24"/>
              <w:szCs w:val="24"/>
            </w:rPr>
            <m:t xml:space="preserve"> B</m:t>
          </m:r>
        </m:oMath>
        <w:r>
          <w:rPr>
            <w:rFonts w:ascii="Rubik" w:eastAsia="Rubik" w:hAnsi="Rubik" w:cs="Rubik"/>
            <w:sz w:val="24"/>
            <w:szCs w:val="24"/>
          </w:rPr>
          <w:t xml:space="preserve"> and </w:t>
        </w:r>
        <m:oMath>
          <m:r>
            <w:rPr>
              <w:rFonts w:ascii="Rubik" w:eastAsia="Rubik" w:hAnsi="Rubik" w:cs="Rubik"/>
              <w:sz w:val="24"/>
              <w:szCs w:val="24"/>
            </w:rPr>
            <m:t>C</m:t>
          </m:r>
        </m:oMath>
        <w:r>
          <w:rPr>
            <w:rFonts w:ascii="Rubik" w:eastAsia="Rubik" w:hAnsi="Rubik" w:cs="Rubik"/>
            <w:sz w:val="24"/>
            <w:szCs w:val="24"/>
          </w:rPr>
          <w:t xml:space="preserve"> is then calculated using traits and node identities (see below </w:t>
        </w:r>
        <w:r>
          <w:rPr>
            <w:rFonts w:ascii="Rubik" w:eastAsia="Rubik" w:hAnsi="Rubik" w:cs="Rubik"/>
            <w:b/>
            <w:sz w:val="24"/>
            <w:szCs w:val="24"/>
          </w:rPr>
          <w:t>Trait space area and occupancy</w:t>
        </w:r>
        <w:r>
          <w:rPr>
            <w:rFonts w:ascii="Rubik" w:eastAsia="Rubik" w:hAnsi="Rubik" w:cs="Rubik"/>
            <w:sz w:val="24"/>
            <w:szCs w:val="24"/>
          </w:rPr>
          <w:t>):</w:t>
        </w:r>
      </w:ins>
    </w:p>
    <w:p w14:paraId="00000046" w14:textId="77777777" w:rsidR="00AD720D" w:rsidRDefault="00AD720D">
      <w:pPr>
        <w:spacing w:line="480" w:lineRule="auto"/>
        <w:rPr>
          <w:ins w:id="353" w:author="André Luís Luza" w:date="2024-08-13T21:42:00Z"/>
          <w:rFonts w:ascii="Rubik" w:eastAsia="Rubik" w:hAnsi="Rubik" w:cs="Rubik"/>
          <w:sz w:val="24"/>
          <w:szCs w:val="24"/>
        </w:rPr>
      </w:pPr>
    </w:p>
    <w:p w14:paraId="00000047" w14:textId="77777777" w:rsidR="00AD720D" w:rsidRDefault="004B2E2A">
      <w:pPr>
        <w:spacing w:line="480" w:lineRule="auto"/>
        <w:jc w:val="center"/>
        <w:rPr>
          <w:ins w:id="354" w:author="André Luís Luza" w:date="2024-08-13T21:42:00Z"/>
          <w:rFonts w:ascii="Rubik" w:eastAsia="Rubik" w:hAnsi="Rubik" w:cs="Rubik"/>
          <w:sz w:val="24"/>
          <w:szCs w:val="24"/>
        </w:rPr>
      </w:pPr>
      <m:oMathPara>
        <m:oMath>
          <m:r>
            <w:ins w:id="355" w:author="André Luís Luza" w:date="2024-08-13T21:42:00Z">
              <w:rPr>
                <w:rFonts w:ascii="Rubik" w:eastAsia="Rubik" w:hAnsi="Rubik" w:cs="Rubik"/>
                <w:sz w:val="24"/>
                <w:szCs w:val="24"/>
              </w:rPr>
              <m:t xml:space="preserve">f(B|A) = </m:t>
            </w:ins>
          </m:r>
          <m:sSubSup>
            <m:sSubSupPr>
              <m:ctrlPr>
                <w:ins w:id="356" w:author="André Luís Luza" w:date="2024-08-13T21:42:00Z">
                  <w:rPr>
                    <w:rFonts w:ascii="Rubik" w:eastAsia="Rubik" w:hAnsi="Rubik" w:cs="Rubik"/>
                    <w:sz w:val="24"/>
                    <w:szCs w:val="24"/>
                  </w:rPr>
                </w:ins>
              </m:ctrlPr>
            </m:sSubSupPr>
            <m:e>
              <m:r>
                <w:ins w:id="357" w:author="André Luís Luza" w:date="2024-08-13T21:42:00Z">
                  <w:rPr>
                    <w:rFonts w:ascii="Rubik" w:eastAsia="Rubik" w:hAnsi="Rubik" w:cs="Rubik"/>
                    <w:sz w:val="24"/>
                    <w:szCs w:val="24"/>
                  </w:rPr>
                  <m:t>RFS</m:t>
                </w:ins>
              </m:r>
            </m:e>
            <m:sub>
              <m:r>
                <w:ins w:id="358" w:author="André Luís Luza" w:date="2024-08-13T21:42:00Z">
                  <w:rPr>
                    <w:rFonts w:ascii="Rubik" w:eastAsia="Rubik" w:hAnsi="Rubik" w:cs="Rubik"/>
                    <w:sz w:val="24"/>
                    <w:szCs w:val="24"/>
                  </w:rPr>
                  <m:t>t=1|A|</m:t>
                </w:ins>
              </m:r>
            </m:sub>
            <m:sup/>
          </m:sSubSup>
          <m:r>
            <w:ins w:id="359" w:author="André Luís Luza" w:date="2024-08-13T21:42:00Z">
              <w:rPr>
                <w:rFonts w:ascii="Rubik" w:eastAsia="Rubik" w:hAnsi="Rubik" w:cs="Rubik"/>
                <w:sz w:val="24"/>
                <w:szCs w:val="24"/>
              </w:rPr>
              <m:t xml:space="preserve"> = </m:t>
            </w:ins>
          </m:r>
          <m:f>
            <m:fPr>
              <m:ctrlPr>
                <w:ins w:id="360" w:author="André Luís Luza" w:date="2024-08-13T21:42:00Z">
                  <w:rPr>
                    <w:rFonts w:ascii="Rubik" w:eastAsia="Rubik" w:hAnsi="Rubik" w:cs="Rubik"/>
                    <w:sz w:val="24"/>
                    <w:szCs w:val="24"/>
                  </w:rPr>
                </w:ins>
              </m:ctrlPr>
            </m:fPr>
            <m:num>
              <m:sSubSup>
                <m:sSubSupPr>
                  <m:ctrlPr>
                    <w:ins w:id="361" w:author="André Luís Luza" w:date="2024-08-13T21:42:00Z">
                      <w:rPr>
                        <w:rFonts w:ascii="Rubik" w:eastAsia="Rubik" w:hAnsi="Rubik" w:cs="Rubik"/>
                        <w:sz w:val="24"/>
                        <w:szCs w:val="24"/>
                      </w:rPr>
                    </w:ins>
                  </m:ctrlPr>
                </m:sSubSupPr>
                <m:e>
                  <m:r>
                    <w:ins w:id="362" w:author="André Luís Luza" w:date="2024-08-13T21:42:00Z">
                      <w:rPr>
                        <w:rFonts w:ascii="Rubik" w:eastAsia="Rubik" w:hAnsi="Rubik" w:cs="Rubik"/>
                        <w:sz w:val="24"/>
                        <w:szCs w:val="24"/>
                      </w:rPr>
                      <m:t>FD</m:t>
                    </w:ins>
                  </m:r>
                </m:e>
                <m:sub>
                  <m:r>
                    <w:ins w:id="363" w:author="André Luís Luza" w:date="2024-08-13T21:42:00Z">
                      <w:rPr>
                        <w:rFonts w:ascii="Rubik" w:eastAsia="Rubik" w:hAnsi="Rubik" w:cs="Rubik"/>
                        <w:sz w:val="24"/>
                        <w:szCs w:val="24"/>
                      </w:rPr>
                      <m:t>t=1|A|</m:t>
                    </w:ins>
                  </m:r>
                </m:sub>
                <m:sup/>
              </m:sSubSup>
            </m:num>
            <m:den>
              <m:sSubSup>
                <m:sSubSupPr>
                  <m:ctrlPr>
                    <w:ins w:id="364" w:author="André Luís Luza" w:date="2024-08-13T21:42:00Z">
                      <w:rPr>
                        <w:rFonts w:ascii="Rubik" w:eastAsia="Rubik" w:hAnsi="Rubik" w:cs="Rubik"/>
                        <w:sz w:val="24"/>
                        <w:szCs w:val="24"/>
                      </w:rPr>
                    </w:ins>
                  </m:ctrlPr>
                </m:sSubSupPr>
                <m:e>
                  <m:r>
                    <w:ins w:id="365" w:author="André Luís Luza" w:date="2024-08-13T21:42:00Z">
                      <w:rPr>
                        <w:rFonts w:ascii="Rubik" w:eastAsia="Rubik" w:hAnsi="Rubik" w:cs="Rubik"/>
                        <w:sz w:val="24"/>
                        <w:szCs w:val="24"/>
                      </w:rPr>
                      <m:t>FD</m:t>
                    </w:ins>
                  </m:r>
                </m:e>
                <m:sub>
                  <m:r>
                    <w:ins w:id="366" w:author="André Luís Luza" w:date="2024-08-13T21:42:00Z">
                      <w:rPr>
                        <w:rFonts w:ascii="Rubik" w:eastAsia="Rubik" w:hAnsi="Rubik" w:cs="Rubik"/>
                        <w:sz w:val="24"/>
                        <w:szCs w:val="24"/>
                      </w:rPr>
                      <m:t>t=0</m:t>
                    </w:ins>
                  </m:r>
                </m:sub>
                <m:sup/>
              </m:sSubSup>
            </m:den>
          </m:f>
        </m:oMath>
      </m:oMathPara>
    </w:p>
    <w:p w14:paraId="00000048" w14:textId="77777777" w:rsidR="00AD720D" w:rsidRDefault="004B2E2A">
      <w:pPr>
        <w:spacing w:line="480" w:lineRule="auto"/>
        <w:jc w:val="center"/>
        <w:rPr>
          <w:ins w:id="367" w:author="André Luís Luza" w:date="2024-08-13T21:42:00Z"/>
          <w:rFonts w:ascii="Rubik" w:eastAsia="Rubik" w:hAnsi="Rubik" w:cs="Rubik"/>
          <w:sz w:val="24"/>
          <w:szCs w:val="24"/>
        </w:rPr>
      </w:pPr>
      <m:oMathPara>
        <m:oMath>
          <m:r>
            <w:ins w:id="368" w:author="André Luís Luza" w:date="2024-08-13T21:42:00Z">
              <w:rPr>
                <w:rFonts w:ascii="Rubik" w:eastAsia="Rubik" w:hAnsi="Rubik" w:cs="Rubik"/>
                <w:sz w:val="24"/>
                <w:szCs w:val="24"/>
              </w:rPr>
              <m:t xml:space="preserve">f(C|B) = </m:t>
            </w:ins>
          </m:r>
          <m:sSubSup>
            <m:sSubSupPr>
              <m:ctrlPr>
                <w:ins w:id="369" w:author="André Luís Luza" w:date="2024-08-13T21:42:00Z">
                  <w:rPr>
                    <w:rFonts w:ascii="Rubik" w:eastAsia="Rubik" w:hAnsi="Rubik" w:cs="Rubik"/>
                    <w:sz w:val="24"/>
                    <w:szCs w:val="24"/>
                  </w:rPr>
                </w:ins>
              </m:ctrlPr>
            </m:sSubSupPr>
            <m:e>
              <m:r>
                <w:ins w:id="370" w:author="André Luís Luza" w:date="2024-08-13T21:42:00Z">
                  <w:rPr>
                    <w:rFonts w:ascii="Rubik" w:eastAsia="Rubik" w:hAnsi="Rubik" w:cs="Rubik"/>
                    <w:sz w:val="24"/>
                    <w:szCs w:val="24"/>
                  </w:rPr>
                  <m:t>RFS</m:t>
                </w:ins>
              </m:r>
            </m:e>
            <m:sub>
              <m:r>
                <w:ins w:id="371" w:author="André Luís Luza" w:date="2024-08-13T21:42:00Z">
                  <w:rPr>
                    <w:rFonts w:ascii="Rubik" w:eastAsia="Rubik" w:hAnsi="Rubik" w:cs="Rubik"/>
                    <w:sz w:val="24"/>
                    <w:szCs w:val="24"/>
                  </w:rPr>
                  <m:t>t=1|A|</m:t>
                </w:ins>
              </m:r>
            </m:sub>
            <m:sup/>
          </m:sSubSup>
          <m:r>
            <w:ins w:id="372" w:author="André Luís Luza" w:date="2024-08-13T21:42:00Z">
              <w:rPr>
                <w:rFonts w:ascii="Rubik" w:eastAsia="Rubik" w:hAnsi="Rubik" w:cs="Rubik"/>
                <w:sz w:val="24"/>
                <w:szCs w:val="24"/>
              </w:rPr>
              <m:t xml:space="preserve"> =</m:t>
            </w:ins>
          </m:r>
          <m:f>
            <m:fPr>
              <m:ctrlPr>
                <w:ins w:id="373" w:author="André Luís Luza" w:date="2024-08-13T21:42:00Z">
                  <w:rPr>
                    <w:rFonts w:ascii="Rubik" w:eastAsia="Rubik" w:hAnsi="Rubik" w:cs="Rubik"/>
                    <w:sz w:val="24"/>
                    <w:szCs w:val="24"/>
                  </w:rPr>
                </w:ins>
              </m:ctrlPr>
            </m:fPr>
            <m:num>
              <m:sSubSup>
                <m:sSubSupPr>
                  <m:ctrlPr>
                    <w:ins w:id="374" w:author="André Luís Luza" w:date="2024-08-13T21:42:00Z">
                      <w:rPr>
                        <w:rFonts w:ascii="Rubik" w:eastAsia="Rubik" w:hAnsi="Rubik" w:cs="Rubik"/>
                        <w:sz w:val="24"/>
                        <w:szCs w:val="24"/>
                      </w:rPr>
                    </w:ins>
                  </m:ctrlPr>
                </m:sSubSupPr>
                <m:e>
                  <m:r>
                    <w:ins w:id="375" w:author="André Luís Luza" w:date="2024-08-13T21:42:00Z">
                      <w:rPr>
                        <w:rFonts w:ascii="Rubik" w:eastAsia="Rubik" w:hAnsi="Rubik" w:cs="Rubik"/>
                        <w:sz w:val="24"/>
                        <w:szCs w:val="24"/>
                      </w:rPr>
                      <m:t>FD</m:t>
                    </w:ins>
                  </m:r>
                </m:e>
                <m:sub>
                  <m:r>
                    <w:ins w:id="376" w:author="André Luís Luza" w:date="2024-08-13T21:42:00Z">
                      <w:rPr>
                        <w:rFonts w:ascii="Rubik" w:eastAsia="Rubik" w:hAnsi="Rubik" w:cs="Rubik"/>
                        <w:sz w:val="24"/>
                        <w:szCs w:val="24"/>
                      </w:rPr>
                      <m:t>t=1|A|</m:t>
                    </w:ins>
                  </m:r>
                </m:sub>
                <m:sup/>
              </m:sSubSup>
            </m:num>
            <m:den>
              <m:sSubSup>
                <m:sSubSupPr>
                  <m:ctrlPr>
                    <w:ins w:id="377" w:author="André Luís Luza" w:date="2024-08-13T21:42:00Z">
                      <w:rPr>
                        <w:rFonts w:ascii="Rubik" w:eastAsia="Rubik" w:hAnsi="Rubik" w:cs="Rubik"/>
                        <w:sz w:val="24"/>
                        <w:szCs w:val="24"/>
                      </w:rPr>
                    </w:ins>
                  </m:ctrlPr>
                </m:sSubSupPr>
                <m:e>
                  <m:r>
                    <w:ins w:id="378" w:author="André Luís Luza" w:date="2024-08-13T21:42:00Z">
                      <w:rPr>
                        <w:rFonts w:ascii="Rubik" w:eastAsia="Rubik" w:hAnsi="Rubik" w:cs="Rubik"/>
                        <w:sz w:val="24"/>
                        <w:szCs w:val="24"/>
                      </w:rPr>
                      <m:t>FD</m:t>
                    </w:ins>
                  </m:r>
                </m:e>
                <m:sub>
                  <m:r>
                    <w:ins w:id="379" w:author="André Luís Luza" w:date="2024-08-13T21:42:00Z">
                      <w:rPr>
                        <w:rFonts w:ascii="Rubik" w:eastAsia="Rubik" w:hAnsi="Rubik" w:cs="Rubik"/>
                        <w:sz w:val="24"/>
                        <w:szCs w:val="24"/>
                      </w:rPr>
                      <m:t>t=0</m:t>
                    </w:ins>
                  </m:r>
                </m:sub>
                <m:sup/>
              </m:sSubSup>
            </m:den>
          </m:f>
        </m:oMath>
      </m:oMathPara>
    </w:p>
    <w:p w14:paraId="00000049" w14:textId="77777777" w:rsidR="00AD720D" w:rsidRDefault="00AD720D">
      <w:pPr>
        <w:spacing w:line="480" w:lineRule="auto"/>
        <w:ind w:left="720"/>
        <w:rPr>
          <w:ins w:id="380" w:author="André Luís Luza" w:date="2024-08-13T21:42:00Z"/>
          <w:rFonts w:ascii="Rubik" w:eastAsia="Rubik" w:hAnsi="Rubik" w:cs="Rubik"/>
          <w:sz w:val="24"/>
          <w:szCs w:val="24"/>
        </w:rPr>
      </w:pPr>
    </w:p>
    <w:p w14:paraId="0000004A" w14:textId="0C969E14" w:rsidR="00AD720D" w:rsidRDefault="004B2E2A">
      <w:pPr>
        <w:spacing w:line="480" w:lineRule="auto"/>
        <w:ind w:firstLine="720"/>
        <w:rPr>
          <w:ins w:id="381" w:author="André Luís Luza" w:date="2024-08-13T21:42:00Z"/>
          <w:rFonts w:ascii="Rubik" w:eastAsia="Rubik" w:hAnsi="Rubik" w:cs="Rubik"/>
          <w:sz w:val="24"/>
          <w:szCs w:val="24"/>
        </w:rPr>
      </w:pPr>
      <w:ins w:id="382" w:author="André Luís Luza" w:date="2024-08-13T21:42:00Z">
        <w:r>
          <w:rPr>
            <w:rFonts w:ascii="Rubik" w:eastAsia="Rubik" w:hAnsi="Rubik" w:cs="Rubik"/>
            <w:sz w:val="24"/>
            <w:szCs w:val="24"/>
          </w:rPr>
          <w:t>Time is defined in terms</w:t>
        </w:r>
      </w:ins>
      <w:r>
        <w:rPr>
          <w:rFonts w:ascii="Rubik" w:eastAsia="Rubik" w:hAnsi="Rubik" w:cs="Rubik"/>
          <w:sz w:val="24"/>
          <w:szCs w:val="24"/>
        </w:rPr>
        <w:t xml:space="preserve"> of coral </w:t>
      </w:r>
      <w:del w:id="383" w:author="André Luís Luza" w:date="2024-08-13T21:42:00Z">
        <w:r w:rsidR="006A57E3">
          <w:rPr>
            <w:rFonts w:ascii="Rubik" w:eastAsia="Rubik" w:hAnsi="Rubik" w:cs="Rubik"/>
            <w:sz w:val="24"/>
            <w:szCs w:val="24"/>
          </w:rPr>
          <w:delText>degree centrality (number of links between each</w:delText>
        </w:r>
      </w:del>
      <w:ins w:id="384" w:author="André Luís Luza" w:date="2024-08-13T21:42:00Z">
        <w:r>
          <w:rPr>
            <w:rFonts w:ascii="Rubik" w:eastAsia="Rubik" w:hAnsi="Rubik" w:cs="Rubik"/>
            <w:sz w:val="24"/>
            <w:szCs w:val="24"/>
          </w:rPr>
          <w:t xml:space="preserve">removal order, where </w:t>
        </w:r>
        <m:oMath>
          <m:r>
            <w:rPr>
              <w:rFonts w:ascii="Rubik" w:eastAsia="Rubik" w:hAnsi="Rubik" w:cs="Rubik"/>
              <w:sz w:val="24"/>
              <w:szCs w:val="24"/>
            </w:rPr>
            <m:t>t=0</m:t>
          </m:r>
        </m:oMath>
        <w:r>
          <w:rPr>
            <w:rFonts w:ascii="Rubik" w:eastAsia="Rubik" w:hAnsi="Rubik" w:cs="Rubik"/>
            <w:sz w:val="24"/>
            <w:szCs w:val="24"/>
          </w:rPr>
          <w:t xml:space="preserve"> represents the baseline time step with no</w:t>
        </w:r>
      </w:ins>
      <w:r>
        <w:rPr>
          <w:rFonts w:ascii="Rubik" w:eastAsia="Rubik" w:hAnsi="Rubik" w:cs="Rubik"/>
          <w:sz w:val="24"/>
          <w:szCs w:val="24"/>
        </w:rPr>
        <w:t xml:space="preserve"> coral </w:t>
      </w:r>
      <w:ins w:id="385" w:author="André Luís Luza" w:date="2024-08-13T21:42:00Z">
        <w:r>
          <w:rPr>
            <w:rFonts w:ascii="Rubik" w:eastAsia="Rubik" w:hAnsi="Rubik" w:cs="Rubik"/>
            <w:sz w:val="24"/>
            <w:szCs w:val="24"/>
          </w:rPr>
          <w:t xml:space="preserve">removal. </w:t>
        </w:r>
        <m:oMath>
          <m:r>
            <w:rPr>
              <w:rFonts w:ascii="Rubik" w:eastAsia="Rubik" w:hAnsi="Rubik" w:cs="Rubik"/>
              <w:sz w:val="24"/>
              <w:szCs w:val="24"/>
            </w:rPr>
            <m:t>|A|</m:t>
          </m:r>
        </m:oMath>
        <w:r>
          <w:rPr>
            <w:rFonts w:ascii="Rubik" w:eastAsia="Rubik" w:hAnsi="Rubik" w:cs="Rubik"/>
            <w:sz w:val="24"/>
            <w:szCs w:val="24"/>
          </w:rPr>
          <w:t xml:space="preserve"> depicts the number of corals in the partite </w:t>
        </w:r>
        <m:oMath>
          <m:r>
            <w:rPr>
              <w:rFonts w:ascii="Rubik" w:eastAsia="Rubik" w:hAnsi="Rubik" w:cs="Rubik"/>
              <w:sz w:val="24"/>
              <w:szCs w:val="24"/>
            </w:rPr>
            <m:t>A</m:t>
          </m:r>
        </m:oMath>
        <w:r>
          <w:rPr>
            <w:rFonts w:ascii="Rubik" w:eastAsia="Rubik" w:hAnsi="Rubik" w:cs="Rubik"/>
            <w:sz w:val="24"/>
            <w:szCs w:val="24"/>
          </w:rPr>
          <w:t>.</w:t>
        </w:r>
      </w:ins>
    </w:p>
    <w:p w14:paraId="0000004B" w14:textId="5A2885E7" w:rsidR="00AD720D" w:rsidRDefault="004B2E2A">
      <w:pPr>
        <w:spacing w:line="480" w:lineRule="auto"/>
        <w:ind w:firstLine="720"/>
        <w:rPr>
          <w:ins w:id="386" w:author="André Luís Luza" w:date="2024-08-13T21:42:00Z"/>
          <w:rFonts w:ascii="Rubik" w:eastAsia="Rubik" w:hAnsi="Rubik" w:cs="Rubik"/>
          <w:b/>
          <w:sz w:val="24"/>
          <w:szCs w:val="24"/>
        </w:rPr>
      </w:pPr>
      <w:ins w:id="387" w:author="André Luís Luza" w:date="2024-08-13T21:42:00Z">
        <w:r>
          <w:rPr>
            <w:rFonts w:ascii="Rubik" w:eastAsia="Rubik" w:hAnsi="Rubik" w:cs="Rubik"/>
            <w:sz w:val="24"/>
            <w:szCs w:val="24"/>
          </w:rPr>
          <w:t xml:space="preserve">From </w:t>
        </w:r>
        <m:oMath>
          <m:r>
            <w:rPr>
              <w:rFonts w:ascii="Rubik" w:eastAsia="Rubik" w:hAnsi="Rubik" w:cs="Rubik"/>
              <w:sz w:val="24"/>
              <w:szCs w:val="24"/>
            </w:rPr>
            <m:t>t=1</m:t>
          </m:r>
        </m:oMath>
        <w:r>
          <w:rPr>
            <w:rFonts w:ascii="Rubik" w:eastAsia="Rubik" w:hAnsi="Rubik" w:cs="Rubik"/>
            <w:sz w:val="24"/>
            <w:szCs w:val="24"/>
          </w:rPr>
          <w:t xml:space="preserve"> onwards, the algorithm will run while </w:t>
        </w:r>
        <m:oMath>
          <m:r>
            <w:rPr>
              <w:rFonts w:ascii="Rubik" w:eastAsia="Rubik" w:hAnsi="Rubik" w:cs="Rubik"/>
              <w:sz w:val="24"/>
              <w:szCs w:val="24"/>
            </w:rPr>
            <m:t>A (t &lt;|A|)</m:t>
          </m:r>
        </m:oMath>
        <w:r>
          <w:rPr>
            <w:rFonts w:ascii="Rubik" w:eastAsia="Rubik" w:hAnsi="Rubik" w:cs="Rubik"/>
            <w:sz w:val="24"/>
            <w:szCs w:val="24"/>
          </w:rPr>
          <w:t>. In other words, the algorithm will run while there are nodes remaining in the subnetwork</w:t>
        </w:r>
        <w:r w:rsidRPr="00DA4263">
          <w:rPr>
            <w:rFonts w:ascii="Rubik" w:eastAsia="Rubik" w:hAnsi="Rubik" w:cs="Rubik"/>
            <w:sz w:val="24"/>
            <w:szCs w:val="24"/>
          </w:rPr>
          <w:t xml:space="preserve"> </w:t>
        </w:r>
        <m:oMath>
          <m:r>
            <m:rPr>
              <m:sty m:val="p"/>
            </m:rPr>
            <w:rPr>
              <w:rFonts w:ascii="Cambria Math" w:eastAsia="Rubik" w:hAnsi="Cambria Math" w:cs="Rubik"/>
              <w:sz w:val="24"/>
              <w:szCs w:val="24"/>
            </w:rPr>
            <m:t>1</m:t>
          </m:r>
        </m:oMath>
        <w:r>
          <w:rPr>
            <w:rFonts w:ascii="Rubik" w:eastAsia="Rubik" w:hAnsi="Rubik" w:cs="Rubik"/>
            <w:sz w:val="24"/>
            <w:szCs w:val="24"/>
          </w:rPr>
          <w:t xml:space="preserve"> as follows: </w:t>
        </w:r>
      </w:ins>
    </w:p>
    <w:p w14:paraId="0000004C" w14:textId="77777777" w:rsidR="00AD720D" w:rsidRDefault="00AD720D">
      <w:pPr>
        <w:spacing w:line="480" w:lineRule="auto"/>
        <w:rPr>
          <w:moveTo w:id="388" w:author="André Luís Luza" w:date="2024-08-13T21:42:00Z"/>
          <w:rFonts w:ascii="Rubik" w:hAnsi="Rubik"/>
          <w:b/>
          <w:sz w:val="24"/>
          <w:rPrChange w:id="389" w:author="André Luís Luza" w:date="2024-08-13T21:42:00Z">
            <w:rPr>
              <w:moveTo w:id="390" w:author="André Luís Luza" w:date="2024-08-13T21:42:00Z"/>
              <w:rFonts w:ascii="Rubik" w:hAnsi="Rubik"/>
              <w:sz w:val="24"/>
            </w:rPr>
          </w:rPrChange>
        </w:rPr>
      </w:pPr>
      <w:moveToRangeStart w:id="391" w:author="André Luís Luza" w:date="2024-08-13T21:42:00Z" w:name="move174477760"/>
    </w:p>
    <w:p w14:paraId="0000004D" w14:textId="3BC0BC3B" w:rsidR="00AD720D" w:rsidRDefault="004B2E2A">
      <w:pPr>
        <w:numPr>
          <w:ilvl w:val="0"/>
          <w:numId w:val="2"/>
        </w:numPr>
        <w:spacing w:line="480" w:lineRule="auto"/>
        <w:rPr>
          <w:ins w:id="392" w:author="André Luís Luza" w:date="2024-08-13T21:42:00Z"/>
          <w:rFonts w:ascii="Rubik" w:eastAsia="Rubik" w:hAnsi="Rubik" w:cs="Rubik"/>
          <w:sz w:val="24"/>
          <w:szCs w:val="24"/>
        </w:rPr>
      </w:pPr>
      <w:moveTo w:id="393" w:author="André Luís Luza" w:date="2024-08-13T21:42:00Z">
        <w:r>
          <w:rPr>
            <w:rFonts w:ascii="Rubik" w:eastAsia="Rubik" w:hAnsi="Rubik" w:cs="Rubik"/>
            <w:sz w:val="24"/>
            <w:szCs w:val="24"/>
          </w:rPr>
          <w:t>Select a</w:t>
        </w:r>
      </w:moveTo>
      <w:moveToRangeEnd w:id="391"/>
      <w:del w:id="394" w:author="André Luís Luza" w:date="2024-08-13T21:42:00Z">
        <w:r w:rsidR="006A57E3">
          <w:rPr>
            <w:rFonts w:ascii="Rubik" w:eastAsia="Rubik" w:hAnsi="Rubik" w:cs="Rubik"/>
            <w:sz w:val="24"/>
            <w:szCs w:val="24"/>
          </w:rPr>
          <w:delText>and fish</w:delText>
        </w:r>
      </w:del>
      <w:r>
        <w:rPr>
          <w:rFonts w:ascii="Rubik" w:eastAsia="Rubik" w:hAnsi="Rubik" w:cs="Rubik"/>
          <w:sz w:val="24"/>
          <w:szCs w:val="24"/>
        </w:rPr>
        <w:t xml:space="preserve"> species</w:t>
      </w:r>
      <w:del w:id="395" w:author="André Luís Luza" w:date="2024-08-13T21:42:00Z">
        <w:r w:rsidR="006A57E3">
          <w:rPr>
            <w:rFonts w:ascii="Rubik" w:eastAsia="Rubik" w:hAnsi="Rubik" w:cs="Rubik"/>
            <w:sz w:val="24"/>
            <w:szCs w:val="24"/>
          </w:rPr>
          <w:delText xml:space="preserve">). Therefore, coral with the largest number of </w:delText>
        </w:r>
      </w:del>
      <w:ins w:id="396" w:author="André Luís Luza" w:date="2024-08-13T21:42:00Z">
        <w:r>
          <w:rPr>
            <w:rFonts w:ascii="Rubik" w:eastAsia="Rubik" w:hAnsi="Rubik" w:cs="Rubik"/>
            <w:sz w:val="24"/>
            <w:szCs w:val="24"/>
          </w:rPr>
          <w:t xml:space="preserve"> </w:t>
        </w:r>
        <m:oMath>
          <m:r>
            <w:rPr>
              <w:rFonts w:ascii="Rubik" w:eastAsia="Rubik" w:hAnsi="Rubik" w:cs="Rubik"/>
              <w:sz w:val="24"/>
              <w:szCs w:val="24"/>
            </w:rPr>
            <m:t>k</m:t>
          </m:r>
        </m:oMath>
        <w:r>
          <w:rPr>
            <w:rFonts w:ascii="Rubik" w:eastAsia="Rubik" w:hAnsi="Rubik" w:cs="Rubik"/>
            <w:sz w:val="24"/>
            <w:szCs w:val="24"/>
          </w:rPr>
          <w:t xml:space="preserve"> in </w:t>
        </w:r>
        <m:oMath>
          <m:r>
            <w:rPr>
              <w:rFonts w:ascii="Rubik" w:eastAsia="Rubik" w:hAnsi="Rubik" w:cs="Rubik"/>
              <w:sz w:val="24"/>
              <w:szCs w:val="24"/>
            </w:rPr>
            <m:t>A</m:t>
          </m:r>
        </m:oMath>
        <w:r>
          <w:rPr>
            <w:rFonts w:ascii="Rubik" w:eastAsia="Rubik" w:hAnsi="Rubik" w:cs="Rubik"/>
            <w:sz w:val="24"/>
            <w:szCs w:val="24"/>
          </w:rPr>
          <w:t xml:space="preserve"> based on one specific criterion (see </w:t>
        </w:r>
        <w:r>
          <w:rPr>
            <w:rFonts w:ascii="Rubik" w:eastAsia="Rubik" w:hAnsi="Rubik" w:cs="Rubik"/>
            <w:b/>
            <w:sz w:val="24"/>
            <w:szCs w:val="24"/>
          </w:rPr>
          <w:t>Scenario analyses</w:t>
        </w:r>
        <w:r>
          <w:rPr>
            <w:rFonts w:ascii="Rubik" w:eastAsia="Rubik" w:hAnsi="Rubik" w:cs="Rubik"/>
            <w:sz w:val="24"/>
            <w:szCs w:val="24"/>
          </w:rPr>
          <w:t xml:space="preserve">), and remove it from the network </w:t>
        </w:r>
        <m:oMath>
          <m:r>
            <w:rPr>
              <w:rFonts w:ascii="Rubik" w:eastAsia="Rubik" w:hAnsi="Rubik" w:cs="Rubik"/>
              <w:sz w:val="24"/>
              <w:szCs w:val="24"/>
            </w:rPr>
            <m:t>G</m:t>
          </m:r>
        </m:oMath>
        <w:r>
          <w:rPr>
            <w:rFonts w:ascii="Rubik" w:eastAsia="Rubik" w:hAnsi="Rubik" w:cs="Rubik"/>
            <w:sz w:val="24"/>
            <w:szCs w:val="24"/>
          </w:rPr>
          <w:t xml:space="preserve"> at time </w:t>
        </w:r>
        <m:oMath>
          <m:r>
            <w:rPr>
              <w:rFonts w:ascii="Rubik" w:eastAsia="Rubik" w:hAnsi="Rubik" w:cs="Rubik"/>
              <w:sz w:val="24"/>
              <w:szCs w:val="24"/>
            </w:rPr>
            <m:t>t</m:t>
          </m:r>
        </m:oMath>
        <w:r>
          <w:rPr>
            <w:rFonts w:ascii="Rubik" w:eastAsia="Rubik" w:hAnsi="Rubik" w:cs="Rubik"/>
            <w:sz w:val="24"/>
            <w:szCs w:val="24"/>
          </w:rPr>
          <w:t>;</w:t>
        </w:r>
      </w:ins>
    </w:p>
    <w:p w14:paraId="0000004E" w14:textId="77777777" w:rsidR="00AD720D" w:rsidRDefault="004B2E2A">
      <w:pPr>
        <w:numPr>
          <w:ilvl w:val="0"/>
          <w:numId w:val="2"/>
        </w:numPr>
        <w:spacing w:line="480" w:lineRule="auto"/>
        <w:rPr>
          <w:ins w:id="397" w:author="André Luís Luza" w:date="2024-08-13T21:42:00Z"/>
          <w:rFonts w:ascii="Rubik" w:eastAsia="Rubik" w:hAnsi="Rubik" w:cs="Rubik"/>
          <w:sz w:val="24"/>
          <w:szCs w:val="24"/>
        </w:rPr>
      </w:pPr>
      <w:ins w:id="398" w:author="André Luís Luza" w:date="2024-08-13T21:42:00Z">
        <w:r>
          <w:rPr>
            <w:rFonts w:ascii="Rubik" w:eastAsia="Rubik" w:hAnsi="Rubik" w:cs="Rubik"/>
            <w:sz w:val="24"/>
            <w:szCs w:val="24"/>
          </w:rPr>
          <w:t xml:space="preserve">Update the network by removing the links </w:t>
        </w:r>
      </w:ins>
      <w:r>
        <w:rPr>
          <w:rFonts w:ascii="Rubik" w:eastAsia="Rubik" w:hAnsi="Rubik" w:cs="Rubik"/>
          <w:sz w:val="24"/>
          <w:szCs w:val="24"/>
        </w:rPr>
        <w:t xml:space="preserve">associated </w:t>
      </w:r>
      <w:ins w:id="399" w:author="André Luís Luza" w:date="2024-08-13T21:42:00Z">
        <w:r>
          <w:rPr>
            <w:rFonts w:ascii="Rubik" w:eastAsia="Rubik" w:hAnsi="Rubik" w:cs="Rubik"/>
            <w:sz w:val="24"/>
            <w:szCs w:val="24"/>
          </w:rPr>
          <w:t xml:space="preserve">with species </w:t>
        </w:r>
        <m:oMath>
          <m:r>
            <w:rPr>
              <w:rFonts w:ascii="Rubik" w:eastAsia="Rubik" w:hAnsi="Rubik" w:cs="Rubik"/>
              <w:sz w:val="24"/>
              <w:szCs w:val="24"/>
            </w:rPr>
            <m:t>k</m:t>
          </m:r>
        </m:oMath>
        <w:r>
          <w:rPr>
            <w:rFonts w:ascii="Rubik" w:eastAsia="Rubik" w:hAnsi="Rubik" w:cs="Rubik"/>
            <w:sz w:val="24"/>
            <w:szCs w:val="24"/>
          </w:rPr>
          <w:t>:</w:t>
        </w:r>
      </w:ins>
    </w:p>
    <w:p w14:paraId="0000004F" w14:textId="77777777" w:rsidR="00AD720D" w:rsidRDefault="00AD720D">
      <w:pPr>
        <w:spacing w:line="480" w:lineRule="auto"/>
        <w:ind w:left="720"/>
        <w:jc w:val="center"/>
        <w:rPr>
          <w:ins w:id="400" w:author="André Luís Luza" w:date="2024-08-13T21:42:00Z"/>
          <w:rFonts w:ascii="Rubik" w:eastAsia="Rubik" w:hAnsi="Rubik" w:cs="Rubik"/>
          <w:sz w:val="24"/>
          <w:szCs w:val="24"/>
        </w:rPr>
      </w:pPr>
    </w:p>
    <w:p w14:paraId="00000050" w14:textId="77777777" w:rsidR="00AD720D" w:rsidRDefault="000A6B93">
      <w:pPr>
        <w:spacing w:line="480" w:lineRule="auto"/>
        <w:ind w:left="720"/>
        <w:jc w:val="center"/>
        <w:rPr>
          <w:ins w:id="401" w:author="André Luís Luza" w:date="2024-08-13T21:42:00Z"/>
          <w:rFonts w:ascii="Rubik" w:eastAsia="Rubik" w:hAnsi="Rubik" w:cs="Rubik"/>
          <w:sz w:val="24"/>
          <w:szCs w:val="24"/>
        </w:rPr>
      </w:pPr>
      <m:oMathPara>
        <m:oMath>
          <m:sSub>
            <m:sSubPr>
              <m:ctrlPr>
                <w:ins w:id="402" w:author="André Luís Luza" w:date="2024-08-13T21:42:00Z">
                  <w:rPr>
                    <w:rFonts w:ascii="Rubik" w:eastAsia="Rubik" w:hAnsi="Rubik" w:cs="Rubik"/>
                    <w:sz w:val="24"/>
                    <w:szCs w:val="24"/>
                  </w:rPr>
                </w:ins>
              </m:ctrlPr>
            </m:sSubPr>
            <m:e>
              <m:r>
                <w:ins w:id="403" w:author="André Luís Luza" w:date="2024-08-13T21:42:00Z">
                  <w:rPr>
                    <w:rFonts w:ascii="Rubik" w:eastAsia="Rubik" w:hAnsi="Rubik" w:cs="Rubik"/>
                    <w:sz w:val="24"/>
                    <w:szCs w:val="24"/>
                  </w:rPr>
                  <m:t>G</m:t>
                </w:ins>
              </m:r>
            </m:e>
            <m:sub>
              <m:r>
                <w:ins w:id="404" w:author="André Luís Luza" w:date="2024-08-13T21:42:00Z">
                  <w:rPr>
                    <w:rFonts w:ascii="Rubik" w:eastAsia="Rubik" w:hAnsi="Rubik" w:cs="Rubik"/>
                    <w:sz w:val="24"/>
                    <w:szCs w:val="24"/>
                  </w:rPr>
                  <m:t>t+1</m:t>
                </w:ins>
              </m:r>
            </m:sub>
          </m:sSub>
          <m:r>
            <w:ins w:id="405" w:author="André Luís Luza" w:date="2024-08-13T21:42:00Z">
              <w:rPr>
                <w:rFonts w:ascii="Rubik" w:eastAsia="Rubik" w:hAnsi="Rubik" w:cs="Rubik"/>
                <w:sz w:val="24"/>
                <w:szCs w:val="24"/>
              </w:rPr>
              <m:t xml:space="preserve"> = G-{k}</m:t>
            </w:ins>
          </m:r>
        </m:oMath>
      </m:oMathPara>
    </w:p>
    <w:p w14:paraId="00000051" w14:textId="77777777" w:rsidR="00AD720D" w:rsidRDefault="00AD720D">
      <w:pPr>
        <w:spacing w:line="480" w:lineRule="auto"/>
        <w:ind w:left="720"/>
        <w:rPr>
          <w:moveTo w:id="406" w:author="André Luís Luza" w:date="2024-08-13T21:42:00Z"/>
          <w:rFonts w:ascii="Rubik" w:eastAsia="Rubik" w:hAnsi="Rubik" w:cs="Rubik"/>
          <w:sz w:val="24"/>
          <w:szCs w:val="24"/>
        </w:rPr>
        <w:pPrChange w:id="407" w:author="André Luís Luza" w:date="2024-08-13T21:42:00Z">
          <w:pPr>
            <w:numPr>
              <w:numId w:val="4"/>
            </w:numPr>
            <w:spacing w:line="480" w:lineRule="auto"/>
            <w:ind w:left="720" w:hanging="360"/>
          </w:pPr>
        </w:pPrChange>
      </w:pPr>
      <w:moveToRangeStart w:id="408" w:author="André Luís Luza" w:date="2024-08-13T21:42:00Z" w:name="move174477761"/>
    </w:p>
    <w:p w14:paraId="00000052" w14:textId="408CA4C3" w:rsidR="00AD720D" w:rsidRDefault="004B2E2A">
      <w:pPr>
        <w:numPr>
          <w:ilvl w:val="0"/>
          <w:numId w:val="2"/>
        </w:numPr>
        <w:spacing w:line="480" w:lineRule="auto"/>
        <w:rPr>
          <w:ins w:id="409" w:author="André Luís Luza" w:date="2024-08-13T21:42:00Z"/>
          <w:rFonts w:ascii="Rubik" w:eastAsia="Rubik" w:hAnsi="Rubik" w:cs="Rubik"/>
          <w:sz w:val="24"/>
          <w:szCs w:val="24"/>
        </w:rPr>
      </w:pPr>
      <w:moveTo w:id="410" w:author="André Luís Luza" w:date="2024-08-13T21:42:00Z">
        <w:r>
          <w:rPr>
            <w:rFonts w:ascii="Rubik" w:eastAsia="Rubik" w:hAnsi="Rubik" w:cs="Rubik"/>
            <w:sz w:val="24"/>
            <w:szCs w:val="24"/>
          </w:rPr>
          <w:t>Estimate</w:t>
        </w:r>
      </w:moveTo>
      <w:moveToRangeEnd w:id="408"/>
      <w:ins w:id="411" w:author="André Luís Luza" w:date="2024-08-13T21:42:00Z">
        <w:r>
          <w:rPr>
            <w:rFonts w:ascii="Rubik" w:eastAsia="Rubik" w:hAnsi="Rubik" w:cs="Rubik"/>
            <w:sz w:val="24"/>
            <w:szCs w:val="24"/>
          </w:rPr>
          <w:t xml:space="preserve"> the taxonomic and functional diversity for species in the partites </w:t>
        </w:r>
        <m:oMath>
          <m:r>
            <w:rPr>
              <w:rFonts w:ascii="Cambria Math" w:eastAsia="Rubik" w:hAnsi="Cambria Math" w:cs="Rubik"/>
              <w:sz w:val="24"/>
              <w:szCs w:val="24"/>
            </w:rPr>
            <m:t>B</m:t>
          </m:r>
        </m:oMath>
        <w:r>
          <w:rPr>
            <w:rFonts w:ascii="Rubik" w:eastAsia="Rubik" w:hAnsi="Rubik" w:cs="Rubik"/>
            <w:sz w:val="24"/>
            <w:szCs w:val="24"/>
          </w:rPr>
          <w:t xml:space="preserve"> and </w:t>
        </w:r>
        <m:oMath>
          <m:r>
            <w:rPr>
              <w:rFonts w:ascii="Cambria Math" w:eastAsia="Rubik" w:hAnsi="Cambria Math" w:cs="Rubik"/>
              <w:sz w:val="24"/>
              <w:szCs w:val="24"/>
            </w:rPr>
            <m:t>C</m:t>
          </m:r>
        </m:oMath>
        <w:r>
          <w:rPr>
            <w:rFonts w:ascii="Rubik" w:eastAsia="Rubik" w:hAnsi="Rubik" w:cs="Rubik"/>
            <w:sz w:val="24"/>
            <w:szCs w:val="24"/>
          </w:rPr>
          <w:t xml:space="preserve"> (</w:t>
        </w:r>
        <m:oMath>
          <m:r>
            <w:rPr>
              <w:rFonts w:ascii="Rubik" w:eastAsia="Rubik" w:hAnsi="Rubik" w:cs="Rubik"/>
              <w:sz w:val="24"/>
              <w:szCs w:val="24"/>
            </w:rPr>
            <m:t>f(B|A)</m:t>
          </m:r>
        </m:oMath>
        <w:r>
          <w:rPr>
            <w:rFonts w:ascii="Rubik" w:eastAsia="Rubik" w:hAnsi="Rubik" w:cs="Rubik"/>
            <w:sz w:val="24"/>
            <w:szCs w:val="24"/>
          </w:rPr>
          <w:t xml:space="preserve"> and </w:t>
        </w:r>
        <m:oMath>
          <m:r>
            <w:rPr>
              <w:rFonts w:ascii="Rubik" w:eastAsia="Rubik" w:hAnsi="Rubik" w:cs="Rubik"/>
              <w:sz w:val="24"/>
              <w:szCs w:val="24"/>
            </w:rPr>
            <m:t>f(C|B)</m:t>
          </m:r>
        </m:oMath>
        <w:r>
          <w:rPr>
            <w:rFonts w:ascii="Rubik" w:eastAsia="Rubik" w:hAnsi="Rubik" w:cs="Rubik"/>
            <w:sz w:val="24"/>
            <w:szCs w:val="24"/>
          </w:rPr>
          <w:t>, respectively);</w:t>
        </w:r>
      </w:ins>
    </w:p>
    <w:p w14:paraId="00000053" w14:textId="77777777" w:rsidR="00AD720D" w:rsidRDefault="004B2E2A">
      <w:pPr>
        <w:numPr>
          <w:ilvl w:val="0"/>
          <w:numId w:val="2"/>
        </w:numPr>
        <w:spacing w:line="480" w:lineRule="auto"/>
        <w:rPr>
          <w:ins w:id="412" w:author="André Luís Luza" w:date="2024-08-13T21:42:00Z"/>
          <w:rFonts w:ascii="Rubik" w:eastAsia="Rubik" w:hAnsi="Rubik" w:cs="Rubik"/>
          <w:sz w:val="24"/>
          <w:szCs w:val="24"/>
        </w:rPr>
      </w:pPr>
      <w:ins w:id="413" w:author="André Luís Luza" w:date="2024-08-13T21:42:00Z">
        <w:r>
          <w:rPr>
            <w:rFonts w:ascii="Rubik" w:eastAsia="Rubik" w:hAnsi="Rubik" w:cs="Rubik"/>
            <w:sz w:val="24"/>
            <w:szCs w:val="24"/>
          </w:rPr>
          <w:t xml:space="preserve">Add the values of </w:t>
        </w:r>
        <m:oMath>
          <m:r>
            <w:rPr>
              <w:rFonts w:ascii="Rubik" w:eastAsia="Rubik" w:hAnsi="Rubik" w:cs="Rubik"/>
              <w:sz w:val="24"/>
              <w:szCs w:val="24"/>
            </w:rPr>
            <m:t>f(B|A)</m:t>
          </m:r>
        </m:oMath>
        <w:r>
          <w:rPr>
            <w:rFonts w:ascii="Rubik" w:eastAsia="Rubik" w:hAnsi="Rubik" w:cs="Rubik"/>
            <w:sz w:val="24"/>
            <w:szCs w:val="24"/>
          </w:rPr>
          <w:t xml:space="preserve"> and </w:t>
        </w:r>
        <m:oMath>
          <m:r>
            <w:rPr>
              <w:rFonts w:ascii="Rubik" w:eastAsia="Rubik" w:hAnsi="Rubik" w:cs="Rubik"/>
              <w:sz w:val="24"/>
              <w:szCs w:val="24"/>
            </w:rPr>
            <m:t>f(C|B)</m:t>
          </m:r>
        </m:oMath>
        <w:r>
          <w:rPr>
            <w:rFonts w:ascii="Rubik" w:eastAsia="Rubik" w:hAnsi="Rubik" w:cs="Rubik"/>
            <w:sz w:val="24"/>
            <w:szCs w:val="24"/>
          </w:rPr>
          <w:t xml:space="preserve"> to the cumulative sum of the area under the attack curve (ATC): </w:t>
        </w:r>
      </w:ins>
    </w:p>
    <w:p w14:paraId="00000054" w14:textId="77777777" w:rsidR="00AD720D" w:rsidRDefault="00AD720D">
      <w:pPr>
        <w:spacing w:line="480" w:lineRule="auto"/>
        <w:ind w:left="720"/>
        <w:rPr>
          <w:ins w:id="414" w:author="André Luís Luza" w:date="2024-08-13T21:42:00Z"/>
          <w:rFonts w:ascii="Rubik" w:eastAsia="Rubik" w:hAnsi="Rubik" w:cs="Rubik"/>
          <w:sz w:val="24"/>
          <w:szCs w:val="24"/>
        </w:rPr>
      </w:pPr>
    </w:p>
    <w:p w14:paraId="00000055" w14:textId="77777777" w:rsidR="00AD720D" w:rsidRDefault="000A6B93">
      <w:pPr>
        <w:spacing w:line="480" w:lineRule="auto"/>
        <w:ind w:left="720"/>
        <w:jc w:val="center"/>
        <w:rPr>
          <w:ins w:id="415" w:author="André Luís Luza" w:date="2024-08-13T21:42:00Z"/>
          <w:rFonts w:ascii="Rubik" w:eastAsia="Rubik" w:hAnsi="Rubik" w:cs="Rubik"/>
          <w:sz w:val="24"/>
          <w:szCs w:val="24"/>
        </w:rPr>
      </w:pPr>
      <m:oMath>
        <m:sSub>
          <m:sSubPr>
            <m:ctrlPr>
              <w:ins w:id="416" w:author="André Luís Luza" w:date="2024-08-13T21:42:00Z">
                <w:rPr>
                  <w:rFonts w:ascii="Rubik" w:eastAsia="Rubik" w:hAnsi="Rubik" w:cs="Rubik"/>
                  <w:sz w:val="24"/>
                  <w:szCs w:val="24"/>
                </w:rPr>
              </w:ins>
            </m:ctrlPr>
          </m:sSubPr>
          <m:e>
            <m:r>
              <w:ins w:id="417" w:author="André Luís Luza" w:date="2024-08-13T21:42:00Z">
                <w:rPr>
                  <w:rFonts w:ascii="Rubik" w:eastAsia="Rubik" w:hAnsi="Rubik" w:cs="Rubik"/>
                  <w:sz w:val="24"/>
                  <w:szCs w:val="24"/>
                </w:rPr>
                <m:t>ATC</m:t>
              </w:ins>
            </m:r>
          </m:e>
          <m:sub>
            <m:r>
              <w:ins w:id="418" w:author="André Luís Luza" w:date="2024-08-13T21:42:00Z">
                <w:rPr>
                  <w:rFonts w:ascii="Rubik" w:eastAsia="Rubik" w:hAnsi="Rubik" w:cs="Rubik"/>
                  <w:sz w:val="24"/>
                  <w:szCs w:val="24"/>
                </w:rPr>
                <m:t>t+1</m:t>
              </w:ins>
            </m:r>
          </m:sub>
        </m:sSub>
        <m:r>
          <w:ins w:id="419" w:author="André Luís Luza" w:date="2024-08-13T21:42:00Z">
            <w:rPr>
              <w:rFonts w:ascii="Rubik" w:eastAsia="Rubik" w:hAnsi="Rubik" w:cs="Rubik"/>
              <w:sz w:val="24"/>
              <w:szCs w:val="24"/>
            </w:rPr>
            <m:t xml:space="preserve"> = </m:t>
          </w:ins>
        </m:r>
        <m:sSub>
          <m:sSubPr>
            <m:ctrlPr>
              <w:ins w:id="420" w:author="André Luís Luza" w:date="2024-08-13T21:42:00Z">
                <w:rPr>
                  <w:rFonts w:ascii="Rubik" w:eastAsia="Rubik" w:hAnsi="Rubik" w:cs="Rubik"/>
                  <w:sz w:val="24"/>
                  <w:szCs w:val="24"/>
                </w:rPr>
              </w:ins>
            </m:ctrlPr>
          </m:sSubPr>
          <m:e>
            <m:r>
              <w:ins w:id="421" w:author="André Luís Luza" w:date="2024-08-13T21:42:00Z">
                <w:rPr>
                  <w:rFonts w:ascii="Rubik" w:eastAsia="Rubik" w:hAnsi="Rubik" w:cs="Rubik"/>
                  <w:sz w:val="24"/>
                  <w:szCs w:val="24"/>
                </w:rPr>
                <m:t>ATC</m:t>
              </w:ins>
            </m:r>
          </m:e>
          <m:sub>
            <m:r>
              <w:ins w:id="422" w:author="André Luís Luza" w:date="2024-08-13T21:42:00Z">
                <w:rPr>
                  <w:rFonts w:ascii="Rubik" w:eastAsia="Rubik" w:hAnsi="Rubik" w:cs="Rubik"/>
                  <w:sz w:val="24"/>
                  <w:szCs w:val="24"/>
                </w:rPr>
                <m:t>t</m:t>
              </w:ins>
            </m:r>
          </m:sub>
        </m:sSub>
        <m:r>
          <w:ins w:id="423" w:author="André Luís Luza" w:date="2024-08-13T21:42:00Z">
            <w:rPr>
              <w:rFonts w:ascii="Rubik" w:eastAsia="Rubik" w:hAnsi="Rubik" w:cs="Rubik"/>
              <w:sz w:val="24"/>
              <w:szCs w:val="24"/>
            </w:rPr>
            <m:t xml:space="preserve"> + f(B|A)</m:t>
          </w:ins>
        </m:r>
      </m:oMath>
      <w:ins w:id="424" w:author="André Luís Luza" w:date="2024-08-13T21:42:00Z">
        <w:r w:rsidR="004B2E2A">
          <w:rPr>
            <w:rFonts w:ascii="Rubik" w:eastAsia="Rubik" w:hAnsi="Rubik" w:cs="Rubik"/>
            <w:sz w:val="24"/>
            <w:szCs w:val="24"/>
          </w:rPr>
          <w:t xml:space="preserve"> or </w:t>
        </w:r>
        <m:oMath>
          <m:r>
            <w:rPr>
              <w:rFonts w:ascii="Rubik" w:eastAsia="Rubik" w:hAnsi="Rubik" w:cs="Rubik"/>
              <w:sz w:val="24"/>
              <w:szCs w:val="24"/>
            </w:rPr>
            <m:t>f(C|B)</m:t>
          </m:r>
        </m:oMath>
      </w:ins>
    </w:p>
    <w:p w14:paraId="00000056" w14:textId="77777777" w:rsidR="00AD720D" w:rsidRDefault="00AD720D">
      <w:pPr>
        <w:spacing w:line="480" w:lineRule="auto"/>
        <w:ind w:left="720"/>
        <w:rPr>
          <w:moveTo w:id="425" w:author="André Luís Luza" w:date="2024-08-13T21:42:00Z"/>
          <w:rFonts w:ascii="Rubik" w:eastAsia="Rubik" w:hAnsi="Rubik" w:cs="Rubik"/>
          <w:sz w:val="24"/>
          <w:szCs w:val="24"/>
        </w:rPr>
        <w:pPrChange w:id="426" w:author="André Luís Luza" w:date="2024-08-13T21:42:00Z">
          <w:pPr>
            <w:numPr>
              <w:numId w:val="4"/>
            </w:numPr>
            <w:spacing w:line="480" w:lineRule="auto"/>
            <w:ind w:left="720" w:hanging="360"/>
          </w:pPr>
        </w:pPrChange>
      </w:pPr>
      <w:moveToRangeStart w:id="427" w:author="André Luís Luza" w:date="2024-08-13T21:42:00Z" w:name="move174477762"/>
    </w:p>
    <w:p w14:paraId="00000057" w14:textId="6C01EE96" w:rsidR="00AD720D" w:rsidRDefault="004B2E2A">
      <w:pPr>
        <w:numPr>
          <w:ilvl w:val="0"/>
          <w:numId w:val="2"/>
        </w:numPr>
        <w:spacing w:line="480" w:lineRule="auto"/>
        <w:rPr>
          <w:ins w:id="428" w:author="André Luís Luza" w:date="2024-08-13T21:42:00Z"/>
          <w:rFonts w:ascii="Rubik" w:eastAsia="Rubik" w:hAnsi="Rubik" w:cs="Rubik"/>
          <w:sz w:val="24"/>
          <w:szCs w:val="24"/>
        </w:rPr>
      </w:pPr>
      <w:moveTo w:id="429" w:author="André Luís Luza" w:date="2024-08-13T21:42:00Z">
        <w:r>
          <w:rPr>
            <w:rFonts w:ascii="Rubik" w:eastAsia="Rubik" w:hAnsi="Rubik" w:cs="Rubik"/>
            <w:sz w:val="24"/>
            <w:szCs w:val="24"/>
          </w:rPr>
          <w:t xml:space="preserve">Increment the time step </w:t>
        </w:r>
      </w:moveTo>
      <w:moveToRangeEnd w:id="427"/>
      <w:del w:id="430" w:author="André Luís Luza" w:date="2024-08-13T21:42:00Z">
        <w:r w:rsidR="007A25E6">
          <w:rPr>
            <w:rFonts w:ascii="Rubik" w:eastAsia="Rubik" w:hAnsi="Rubik" w:cs="Rubik"/>
            <w:sz w:val="24"/>
            <w:szCs w:val="24"/>
          </w:rPr>
          <w:delText>fishes</w:delText>
        </w:r>
        <w:r w:rsidR="006A57E3">
          <w:rPr>
            <w:rFonts w:ascii="Rubik" w:eastAsia="Rubik" w:hAnsi="Rubik" w:cs="Rubik"/>
            <w:sz w:val="24"/>
            <w:szCs w:val="24"/>
          </w:rPr>
          <w:delText xml:space="preserve"> were the first</w:delText>
        </w:r>
      </w:del>
      <w:ins w:id="431" w:author="André Luís Luza" w:date="2024-08-13T21:42:00Z">
        <w:r>
          <w:rPr>
            <w:rFonts w:ascii="Rubik" w:eastAsia="Rubik" w:hAnsi="Rubik" w:cs="Rubik"/>
            <w:sz w:val="24"/>
            <w:szCs w:val="24"/>
          </w:rPr>
          <w:t xml:space="preserve">until </w:t>
        </w:r>
        <m:oMath>
          <m:r>
            <w:rPr>
              <w:rFonts w:ascii="Rubik" w:eastAsia="Rubik" w:hAnsi="Rubik" w:cs="Rubik"/>
              <w:sz w:val="24"/>
              <w:szCs w:val="24"/>
            </w:rPr>
            <m:t>t =|A|</m:t>
          </m:r>
        </m:oMath>
        <w:r>
          <w:rPr>
            <w:rFonts w:ascii="Rubik" w:eastAsia="Rubik" w:hAnsi="Rubik" w:cs="Rubik"/>
            <w:sz w:val="24"/>
            <w:szCs w:val="24"/>
          </w:rPr>
          <w:t xml:space="preserve">. The algorithm then ends when all </w:t>
        </w:r>
        <w:r w:rsidR="00DA4263">
          <w:rPr>
            <w:rFonts w:ascii="Rubik" w:eastAsia="Rubik" w:hAnsi="Rubik" w:cs="Rubik"/>
            <w:sz w:val="24"/>
            <w:szCs w:val="24"/>
          </w:rPr>
          <w:t xml:space="preserve">coral </w:t>
        </w:r>
        <w:r>
          <w:rPr>
            <w:rFonts w:ascii="Rubik" w:eastAsia="Rubik" w:hAnsi="Rubik" w:cs="Rubik"/>
            <w:sz w:val="24"/>
            <w:szCs w:val="24"/>
          </w:rPr>
          <w:t>species from subnetwork 1 have been removed from the network.</w:t>
        </w:r>
      </w:ins>
    </w:p>
    <w:p w14:paraId="00000058" w14:textId="77777777" w:rsidR="00AD720D" w:rsidRDefault="00AD720D">
      <w:pPr>
        <w:spacing w:line="480" w:lineRule="auto"/>
        <w:rPr>
          <w:ins w:id="432" w:author="André Luís Luza" w:date="2024-08-13T21:42:00Z"/>
          <w:rFonts w:ascii="Rubik" w:eastAsia="Rubik" w:hAnsi="Rubik" w:cs="Rubik"/>
          <w:sz w:val="24"/>
          <w:szCs w:val="24"/>
        </w:rPr>
      </w:pPr>
    </w:p>
    <w:p w14:paraId="00000059" w14:textId="212AD174" w:rsidR="00AD720D" w:rsidRDefault="004B2E2A">
      <w:pPr>
        <w:spacing w:line="480" w:lineRule="auto"/>
        <w:ind w:firstLine="720"/>
        <w:rPr>
          <w:ins w:id="433" w:author="André Luís Luza" w:date="2024-08-13T21:42:00Z"/>
          <w:rFonts w:ascii="Rubik" w:eastAsia="Rubik" w:hAnsi="Rubik" w:cs="Rubik"/>
          <w:sz w:val="24"/>
          <w:szCs w:val="24"/>
        </w:rPr>
      </w:pPr>
      <w:ins w:id="434" w:author="André Luís Luza" w:date="2024-08-13T21:42:00Z">
        <w:r>
          <w:rPr>
            <w:rFonts w:ascii="Rubik" w:eastAsia="Rubik" w:hAnsi="Rubik" w:cs="Rubik"/>
            <w:sz w:val="24"/>
            <w:szCs w:val="24"/>
          </w:rPr>
          <w:t xml:space="preserve">To analyze the decay of taxonomic and functional robustness with coral loss, we fitted a hyperbolic function to </w:t>
        </w:r>
        <m:oMath>
          <m:r>
            <w:rPr>
              <w:rFonts w:ascii="Rubik" w:eastAsia="Rubik" w:hAnsi="Rubik" w:cs="Rubik"/>
              <w:sz w:val="24"/>
              <w:szCs w:val="24"/>
            </w:rPr>
            <m:t>ATC</m:t>
          </m:r>
        </m:oMath>
        <w:r>
          <w:rPr>
            <w:rFonts w:ascii="Rubik" w:eastAsia="Rubik" w:hAnsi="Rubik" w:cs="Rubik"/>
            <w:sz w:val="24"/>
            <w:szCs w:val="24"/>
          </w:rPr>
          <w:t xml:space="preserve"> data obtained across the time steps. This step involves attempting to fit a non-linear least squares’ model of the form </w:t>
        </w:r>
        <m:oMath>
          <m:r>
            <w:rPr>
              <w:rFonts w:ascii="Rubik" w:eastAsia="Rubik" w:hAnsi="Rubik" w:cs="Rubik"/>
              <w:sz w:val="24"/>
              <w:szCs w:val="24"/>
            </w:rPr>
            <m:t>y = 1-</m:t>
          </m:r>
          <m:sSup>
            <m:sSupPr>
              <m:ctrlPr>
                <w:rPr>
                  <w:rFonts w:ascii="Rubik" w:eastAsia="Rubik" w:hAnsi="Rubik" w:cs="Rubik"/>
                  <w:sz w:val="24"/>
                  <w:szCs w:val="24"/>
                </w:rPr>
              </m:ctrlPr>
            </m:sSupPr>
            <m:e>
              <m:r>
                <w:rPr>
                  <w:rFonts w:ascii="Rubik" w:eastAsia="Rubik" w:hAnsi="Rubik" w:cs="Rubik"/>
                  <w:sz w:val="24"/>
                  <w:szCs w:val="24"/>
                </w:rPr>
                <m:t>x</m:t>
              </m:r>
            </m:e>
            <m:sup>
              <m:r>
                <w:rPr>
                  <w:rFonts w:ascii="Rubik" w:eastAsia="Rubik" w:hAnsi="Rubik" w:cs="Rubik"/>
                  <w:sz w:val="24"/>
                  <w:szCs w:val="24"/>
                </w:rPr>
                <m:t>a</m:t>
              </m:r>
            </m:sup>
          </m:sSup>
        </m:oMath>
        <w:r>
          <w:rPr>
            <w:rFonts w:ascii="Rubik" w:eastAsia="Rubik" w:hAnsi="Rubik" w:cs="Rubik"/>
            <w:sz w:val="24"/>
            <w:szCs w:val="24"/>
          </w:rPr>
          <w:t xml:space="preserve"> to the </w:t>
        </w:r>
        <m:oMath>
          <m:r>
            <w:rPr>
              <w:rFonts w:ascii="Rubik" w:eastAsia="Rubik" w:hAnsi="Rubik" w:cs="Rubik"/>
              <w:sz w:val="24"/>
              <w:szCs w:val="24"/>
            </w:rPr>
            <m:t>ATC</m:t>
          </m:r>
        </m:oMath>
        <w:r>
          <w:rPr>
            <w:rFonts w:ascii="Rubik" w:eastAsia="Rubik" w:hAnsi="Rubik" w:cs="Rubik"/>
            <w:sz w:val="24"/>
            <w:szCs w:val="24"/>
          </w:rPr>
          <w:t xml:space="preserve"> data, represented as </w:t>
        </w:r>
        <m:oMath>
          <m:r>
            <w:rPr>
              <w:rFonts w:ascii="Rubik" w:eastAsia="Rubik" w:hAnsi="Rubik" w:cs="Rubik"/>
              <w:sz w:val="24"/>
              <w:szCs w:val="24"/>
            </w:rPr>
            <m:t>y</m:t>
          </m:r>
        </m:oMath>
        <w:r>
          <w:rPr>
            <w:rFonts w:ascii="Rubik" w:eastAsia="Rubik" w:hAnsi="Rubik" w:cs="Rubik"/>
            <w:sz w:val="24"/>
            <w:szCs w:val="24"/>
          </w:rPr>
          <w:t xml:space="preserve">.  The variable </w:t>
        </w:r>
        <m:oMath>
          <m:r>
            <w:rPr>
              <w:rFonts w:ascii="Rubik" w:eastAsia="Rubik" w:hAnsi="Rubik" w:cs="Rubik"/>
              <w:sz w:val="24"/>
              <w:szCs w:val="24"/>
            </w:rPr>
            <m:t>x</m:t>
          </m:r>
        </m:oMath>
        <w:r>
          <w:rPr>
            <w:rFonts w:ascii="Rubik" w:eastAsia="Rubik" w:hAnsi="Rubik" w:cs="Rubik"/>
            <w:sz w:val="24"/>
            <w:szCs w:val="24"/>
          </w:rPr>
          <w:t xml:space="preserve"> depicts the time (from </w:t>
        </w:r>
        <m:oMath>
          <m:r>
            <w:rPr>
              <w:rFonts w:ascii="Rubik" w:eastAsia="Rubik" w:hAnsi="Rubik" w:cs="Rubik"/>
              <w:sz w:val="24"/>
              <w:szCs w:val="24"/>
            </w:rPr>
            <m:t>t=</m:t>
          </m:r>
          <m:r>
            <m:rPr>
              <m:sty m:val="p"/>
            </m:rPr>
            <w:rPr>
              <w:rFonts w:ascii="Cambria Math" w:eastAsia="Rubik" w:hAnsi="Cambria Math" w:cs="Rubik"/>
              <w:sz w:val="24"/>
              <w:szCs w:val="24"/>
            </w:rPr>
            <m:t>0</m:t>
          </m:r>
        </m:oMath>
        <w:r>
          <w:rPr>
            <w:rFonts w:ascii="Rubik" w:eastAsia="Rubik" w:hAnsi="Rubik" w:cs="Rubik"/>
            <w:sz w:val="24"/>
            <w:szCs w:val="24"/>
          </w:rPr>
          <w:t xml:space="preserve"> to </w:t>
        </w:r>
        <m:oMath>
          <m:r>
            <w:rPr>
              <w:rFonts w:ascii="Rubik" w:eastAsia="Rubik" w:hAnsi="Rubik" w:cs="Rubik"/>
              <w:sz w:val="24"/>
              <w:szCs w:val="24"/>
            </w:rPr>
            <m:t>|A|</m:t>
          </m:r>
        </m:oMath>
        <w:r>
          <w:rPr>
            <w:rFonts w:ascii="Rubik" w:eastAsia="Rubik" w:hAnsi="Rubik" w:cs="Rubik"/>
            <w:sz w:val="24"/>
            <w:szCs w:val="24"/>
          </w:rPr>
          <w:t xml:space="preserve">), and the exponent </w:t>
        </w:r>
        <m:oMath>
          <m:r>
            <w:rPr>
              <w:rFonts w:ascii="Rubik" w:eastAsia="Rubik" w:hAnsi="Rubik" w:cs="Rubik"/>
              <w:sz w:val="24"/>
              <w:szCs w:val="24"/>
            </w:rPr>
            <m:t>a</m:t>
          </m:r>
        </m:oMath>
        <w:r>
          <w:rPr>
            <w:rFonts w:ascii="Rubik" w:eastAsia="Rubik" w:hAnsi="Rubik" w:cs="Rubik"/>
            <w:sz w:val="24"/>
            <w:szCs w:val="24"/>
          </w:rPr>
          <w:t xml:space="preserve"> is the decay function</w:t>
        </w:r>
      </w:ins>
      <w:r>
        <w:rPr>
          <w:rFonts w:ascii="Rubik" w:eastAsia="Rubik" w:hAnsi="Rubik" w:cs="Rubik"/>
          <w:sz w:val="24"/>
          <w:szCs w:val="24"/>
        </w:rPr>
        <w:t xml:space="preserve"> to be </w:t>
      </w:r>
      <w:del w:id="435" w:author="André Luís Luza" w:date="2024-08-13T21:42:00Z">
        <w:r w:rsidR="006A57E3">
          <w:rPr>
            <w:rFonts w:ascii="Rubik" w:eastAsia="Rubik" w:hAnsi="Rubik" w:cs="Rubik"/>
            <w:sz w:val="24"/>
            <w:szCs w:val="24"/>
          </w:rPr>
          <w:delText xml:space="preserve">eliminated, and so on. </w:delText>
        </w:r>
      </w:del>
      <w:ins w:id="436" w:author="André Luís Luza" w:date="2024-08-13T21:42:00Z">
        <w:r>
          <w:rPr>
            <w:rFonts w:ascii="Rubik" w:eastAsia="Rubik" w:hAnsi="Rubik" w:cs="Rubik"/>
            <w:sz w:val="24"/>
            <w:szCs w:val="24"/>
          </w:rPr>
          <w:t>estimated by the model. If the fitting fails, we added a small amount of random noise (</w:t>
        </w:r>
        <m:oMath>
          <m:r>
            <w:rPr>
              <w:rFonts w:ascii="Rubik" w:eastAsia="Rubik" w:hAnsi="Rubik" w:cs="Rubik"/>
              <w:sz w:val="24"/>
              <w:szCs w:val="24"/>
            </w:rPr>
            <m:t>s=</m:t>
          </m:r>
          <m:r>
            <m:rPr>
              <m:sty m:val="p"/>
            </m:rPr>
            <w:rPr>
              <w:rFonts w:ascii="Cambria Math" w:eastAsia="Rubik" w:hAnsi="Cambria Math" w:cs="Rubik"/>
              <w:sz w:val="24"/>
              <w:szCs w:val="24"/>
            </w:rPr>
            <m:t>0.01</m:t>
          </m:r>
        </m:oMath>
        <w:r>
          <w:rPr>
            <w:rFonts w:ascii="Rubik" w:eastAsia="Rubik" w:hAnsi="Rubik" w:cs="Rubik"/>
            <w:sz w:val="24"/>
            <w:szCs w:val="24"/>
          </w:rPr>
          <w:t xml:space="preserve">) to </w:t>
        </w:r>
        <m:oMath>
          <m:r>
            <w:rPr>
              <w:rFonts w:ascii="Rubik" w:eastAsia="Rubik" w:hAnsi="Rubik" w:cs="Rubik"/>
              <w:sz w:val="24"/>
              <w:szCs w:val="24"/>
            </w:rPr>
            <m:t>y</m:t>
          </m:r>
        </m:oMath>
        <w:r>
          <w:rPr>
            <w:rFonts w:ascii="Rubik" w:eastAsia="Rubik" w:hAnsi="Rubik" w:cs="Rubik"/>
            <w:sz w:val="24"/>
            <w:szCs w:val="24"/>
          </w:rPr>
          <w:t xml:space="preserve"> to enable the fitting process to converge, and set </w:t>
        </w:r>
        <m:oMath>
          <m:r>
            <w:rPr>
              <w:rFonts w:ascii="Rubik" w:eastAsia="Rubik" w:hAnsi="Rubik" w:cs="Rubik"/>
              <w:sz w:val="24"/>
              <w:szCs w:val="24"/>
            </w:rPr>
            <m:t xml:space="preserve">a = </m:t>
          </m:r>
          <m:r>
            <m:rPr>
              <m:sty m:val="p"/>
            </m:rPr>
            <w:rPr>
              <w:rFonts w:ascii="Cambria Math" w:eastAsia="Rubik" w:hAnsi="Cambria Math" w:cs="Rubik"/>
              <w:sz w:val="24"/>
              <w:szCs w:val="24"/>
            </w:rPr>
            <m:t>1</m:t>
          </m:r>
        </m:oMath>
        <w:r>
          <w:rPr>
            <w:rFonts w:ascii="Rubik" w:eastAsia="Rubik" w:hAnsi="Rubik" w:cs="Rubik"/>
            <w:sz w:val="24"/>
            <w:szCs w:val="24"/>
          </w:rPr>
          <w:t xml:space="preserve"> as the starting value of the maximum likelihood algorithm.</w:t>
        </w:r>
      </w:ins>
    </w:p>
    <w:p w14:paraId="0000005A" w14:textId="2C57D57F" w:rsidR="00AD720D" w:rsidRDefault="004B2E2A">
      <w:pPr>
        <w:spacing w:line="480" w:lineRule="auto"/>
        <w:ind w:firstLine="720"/>
        <w:rPr>
          <w:ins w:id="437" w:author="André Luís Luza" w:date="2024-08-13T21:42:00Z"/>
          <w:rFonts w:ascii="Rubik" w:eastAsia="Rubik" w:hAnsi="Rubik" w:cs="Rubik"/>
          <w:sz w:val="24"/>
          <w:szCs w:val="24"/>
        </w:rPr>
      </w:pPr>
      <w:ins w:id="438" w:author="André Luís Luza" w:date="2024-08-13T21:42:00Z">
        <w:r>
          <w:rPr>
            <w:rFonts w:ascii="Rubik" w:eastAsia="Rubik" w:hAnsi="Rubik" w:cs="Rubik"/>
            <w:sz w:val="24"/>
            <w:szCs w:val="24"/>
          </w:rPr>
          <w:t xml:space="preserve">Finally, robustness </w:t>
        </w:r>
        <m:oMath>
          <m:r>
            <w:rPr>
              <w:rFonts w:ascii="Rubik" w:eastAsia="Rubik" w:hAnsi="Rubik" w:cs="Rubik"/>
              <w:sz w:val="24"/>
              <w:szCs w:val="24"/>
            </w:rPr>
            <m:t>R</m:t>
          </m:r>
        </m:oMath>
        <w:r>
          <w:rPr>
            <w:rFonts w:ascii="Rubik" w:eastAsia="Rubik" w:hAnsi="Rubik" w:cs="Rubik"/>
            <w:sz w:val="24"/>
            <w:szCs w:val="24"/>
          </w:rPr>
          <w:t xml:space="preserve"> was quantified for taxonomic and functional diversity of node </w:t>
        </w:r>
        <w:r w:rsidRPr="009F6456">
          <w:rPr>
            <w:rFonts w:ascii="Rubik" w:eastAsia="Rubik" w:hAnsi="Rubik" w:cs="Rubik"/>
            <w:sz w:val="24"/>
            <w:szCs w:val="24"/>
          </w:rPr>
          <w:t xml:space="preserve">sets </w:t>
        </w:r>
        <m:oMath>
          <m:r>
            <w:rPr>
              <w:rFonts w:ascii="Cambria Math" w:eastAsia="Rubik" w:hAnsi="Cambria Math" w:cs="Rubik"/>
              <w:sz w:val="24"/>
              <w:szCs w:val="24"/>
            </w:rPr>
            <m:t>B</m:t>
          </m:r>
        </m:oMath>
        <w:r w:rsidRPr="009F6456">
          <w:rPr>
            <w:rFonts w:ascii="Rubik" w:eastAsia="Rubik" w:hAnsi="Rubik" w:cs="Rubik"/>
            <w:sz w:val="24"/>
            <w:szCs w:val="24"/>
          </w:rPr>
          <w:t xml:space="preserve"> and </w:t>
        </w:r>
        <m:oMath>
          <m:r>
            <w:rPr>
              <w:rFonts w:ascii="Cambria Math" w:eastAsia="Rubik" w:hAnsi="Cambria Math" w:cs="Rubik"/>
              <w:sz w:val="24"/>
              <w:szCs w:val="24"/>
            </w:rPr>
            <m:t>C</m:t>
          </m:r>
        </m:oMath>
        <w:r w:rsidRPr="009F6456">
          <w:rPr>
            <w:rFonts w:ascii="Rubik" w:eastAsia="Rubik" w:hAnsi="Rubik" w:cs="Rubik"/>
            <w:sz w:val="24"/>
            <w:szCs w:val="24"/>
          </w:rPr>
          <w:t xml:space="preserve"> separate</w:t>
        </w:r>
        <w:r>
          <w:rPr>
            <w:rFonts w:ascii="Rubik" w:eastAsia="Rubik" w:hAnsi="Rubik" w:cs="Rubik"/>
            <w:sz w:val="24"/>
            <w:szCs w:val="24"/>
          </w:rPr>
          <w:t xml:space="preserve">ly by integrating (summing up) infinitesimally small </w:t>
        </w:r>
        <w:r>
          <w:rPr>
            <w:rFonts w:ascii="Rubik" w:eastAsia="Rubik" w:hAnsi="Rubik" w:cs="Rubik"/>
            <w:sz w:val="24"/>
            <w:szCs w:val="24"/>
          </w:rPr>
          <w:lastRenderedPageBreak/>
          <w:t xml:space="preserve">values of the spline interpolation of the fitted hyperbolic function </w:t>
        </w:r>
        <m:oMath>
          <m:r>
            <w:rPr>
              <w:rFonts w:ascii="Rubik" w:eastAsia="Rubik" w:hAnsi="Rubik" w:cs="Rubik"/>
              <w:sz w:val="24"/>
              <w:szCs w:val="24"/>
            </w:rPr>
            <m:t>S(x)</m:t>
          </m:r>
        </m:oMath>
        <w:r>
          <w:rPr>
            <w:rFonts w:ascii="Rubik" w:eastAsia="Rubik" w:hAnsi="Rubik" w:cs="Rubik"/>
            <w:sz w:val="24"/>
            <w:szCs w:val="24"/>
          </w:rPr>
          <w:t xml:space="preserve"> applied over the interval </w:t>
        </w:r>
        <m:oMath>
          <m:sSub>
            <m:sSubPr>
              <m:ctrlPr>
                <w:rPr>
                  <w:rFonts w:ascii="Rubik" w:eastAsia="Rubik" w:hAnsi="Rubik" w:cs="Rubik"/>
                  <w:sz w:val="24"/>
                  <w:szCs w:val="24"/>
                </w:rPr>
              </m:ctrlPr>
            </m:sSubPr>
            <m:e>
              <m:r>
                <w:rPr>
                  <w:rFonts w:ascii="Rubik" w:eastAsia="Rubik" w:hAnsi="Rubik" w:cs="Rubik"/>
                  <w:sz w:val="24"/>
                  <w:szCs w:val="24"/>
                </w:rPr>
                <m:t>x</m:t>
              </m:r>
            </m:e>
            <m:sub>
              <m:r>
                <w:rPr>
                  <w:rFonts w:ascii="Rubik" w:eastAsia="Rubik" w:hAnsi="Rubik" w:cs="Rubik"/>
                  <w:sz w:val="24"/>
                  <w:szCs w:val="24"/>
                </w:rPr>
                <m:t>min</m:t>
              </m:r>
            </m:sub>
          </m:sSub>
        </m:oMath>
        <w:r>
          <w:rPr>
            <w:rFonts w:ascii="Rubik" w:eastAsia="Rubik" w:hAnsi="Rubik" w:cs="Rubik"/>
            <w:sz w:val="24"/>
            <w:szCs w:val="24"/>
          </w:rPr>
          <w:t xml:space="preserve"> (</w:t>
        </w:r>
        <m:oMath>
          <m:r>
            <w:rPr>
              <w:rFonts w:ascii="Rubik" w:eastAsia="Rubik" w:hAnsi="Rubik" w:cs="Rubik"/>
              <w:sz w:val="24"/>
              <w:szCs w:val="24"/>
            </w:rPr>
            <m:t>t=</m:t>
          </m:r>
          <m:r>
            <m:rPr>
              <m:sty m:val="p"/>
            </m:rPr>
            <w:rPr>
              <w:rFonts w:ascii="Cambria Math" w:eastAsia="Rubik" w:hAnsi="Cambria Math" w:cs="Rubik"/>
              <w:sz w:val="24"/>
              <w:szCs w:val="24"/>
            </w:rPr>
            <m:t>0</m:t>
          </m:r>
        </m:oMath>
        <w:r>
          <w:rPr>
            <w:rFonts w:ascii="Rubik" w:eastAsia="Rubik" w:hAnsi="Rubik" w:cs="Rubik"/>
            <w:sz w:val="24"/>
            <w:szCs w:val="24"/>
          </w:rPr>
          <w:t xml:space="preserve">, no coral removed) to </w:t>
        </w:r>
        <m:oMath>
          <m:sSub>
            <m:sSubPr>
              <m:ctrlPr>
                <w:rPr>
                  <w:rFonts w:ascii="Rubik" w:eastAsia="Rubik" w:hAnsi="Rubik" w:cs="Rubik"/>
                  <w:sz w:val="24"/>
                  <w:szCs w:val="24"/>
                </w:rPr>
              </m:ctrlPr>
            </m:sSubPr>
            <m:e>
              <m:r>
                <w:rPr>
                  <w:rFonts w:ascii="Rubik" w:eastAsia="Rubik" w:hAnsi="Rubik" w:cs="Rubik"/>
                  <w:sz w:val="24"/>
                  <w:szCs w:val="24"/>
                </w:rPr>
                <m:t>x</m:t>
              </m:r>
            </m:e>
            <m:sub>
              <m:r>
                <w:rPr>
                  <w:rFonts w:ascii="Rubik" w:eastAsia="Rubik" w:hAnsi="Rubik" w:cs="Rubik"/>
                  <w:sz w:val="24"/>
                  <w:szCs w:val="24"/>
                </w:rPr>
                <m:t>max</m:t>
              </m:r>
            </m:sub>
          </m:sSub>
        </m:oMath>
        <w:r>
          <w:rPr>
            <w:rFonts w:ascii="Rubik" w:eastAsia="Rubik" w:hAnsi="Rubik" w:cs="Rubik"/>
            <w:sz w:val="24"/>
            <w:szCs w:val="24"/>
          </w:rPr>
          <w:t xml:space="preserve"> (</w:t>
        </w:r>
        <m:oMath>
          <m:r>
            <w:rPr>
              <w:rFonts w:ascii="Rubik" w:eastAsia="Rubik" w:hAnsi="Rubik" w:cs="Rubik"/>
              <w:sz w:val="24"/>
              <w:szCs w:val="24"/>
            </w:rPr>
            <m:t>|A|</m:t>
          </m:r>
        </m:oMath>
        <w:r>
          <w:rPr>
            <w:rFonts w:ascii="Rubik" w:eastAsia="Rubik" w:hAnsi="Rubik" w:cs="Rubik"/>
            <w:sz w:val="24"/>
            <w:szCs w:val="24"/>
          </w:rPr>
          <w:t>, all corals removed):</w:t>
        </w:r>
      </w:ins>
    </w:p>
    <w:p w14:paraId="40A62E25" w14:textId="77777777" w:rsidR="009F6456" w:rsidRDefault="009F6456">
      <w:pPr>
        <w:spacing w:line="480" w:lineRule="auto"/>
        <w:ind w:firstLine="720"/>
        <w:rPr>
          <w:ins w:id="439" w:author="André Luís Luza" w:date="2024-08-13T21:42:00Z"/>
          <w:rFonts w:ascii="Rubik" w:eastAsia="Rubik" w:hAnsi="Rubik" w:cs="Rubik"/>
          <w:sz w:val="24"/>
          <w:szCs w:val="24"/>
        </w:rPr>
      </w:pPr>
    </w:p>
    <w:p w14:paraId="0000005B" w14:textId="13B457E5" w:rsidR="00AD720D" w:rsidRDefault="004B2E2A">
      <w:pPr>
        <w:spacing w:line="480" w:lineRule="auto"/>
        <w:ind w:left="720"/>
        <w:jc w:val="center"/>
        <w:rPr>
          <w:ins w:id="440" w:author="André Luís Luza" w:date="2024-08-13T21:42:00Z"/>
          <w:rFonts w:ascii="Rubik" w:eastAsia="Rubik" w:hAnsi="Rubik" w:cs="Rubik"/>
          <w:sz w:val="24"/>
          <w:szCs w:val="24"/>
        </w:rPr>
      </w:pPr>
      <m:oMathPara>
        <m:oMath>
          <m:r>
            <w:ins w:id="441" w:author="André Luís Luza" w:date="2024-08-13T21:42:00Z">
              <w:rPr>
                <w:rFonts w:ascii="Rubik" w:eastAsia="Rubik" w:hAnsi="Rubik" w:cs="Rubik"/>
                <w:sz w:val="24"/>
                <w:szCs w:val="24"/>
              </w:rPr>
              <m:t xml:space="preserve">R = </m:t>
            </w:ins>
          </m:r>
          <m:nary>
            <m:naryPr>
              <m:ctrlPr>
                <w:ins w:id="442" w:author="André Luís Luza" w:date="2024-08-13T21:42:00Z">
                  <w:rPr>
                    <w:rFonts w:ascii="Rubik" w:eastAsia="Rubik" w:hAnsi="Rubik" w:cs="Rubik"/>
                    <w:sz w:val="24"/>
                    <w:szCs w:val="24"/>
                  </w:rPr>
                </w:ins>
              </m:ctrlPr>
            </m:naryPr>
            <m:sub>
              <m:sSub>
                <m:sSubPr>
                  <m:ctrlPr>
                    <w:ins w:id="443" w:author="André Luís Luza" w:date="2024-08-13T21:42:00Z">
                      <w:rPr>
                        <w:rFonts w:ascii="Rubik" w:eastAsia="Rubik" w:hAnsi="Rubik" w:cs="Rubik"/>
                        <w:sz w:val="24"/>
                        <w:szCs w:val="24"/>
                      </w:rPr>
                    </w:ins>
                  </m:ctrlPr>
                </m:sSubPr>
                <m:e>
                  <m:r>
                    <w:ins w:id="444" w:author="André Luís Luza" w:date="2024-08-13T21:42:00Z">
                      <w:rPr>
                        <w:rFonts w:ascii="Rubik" w:eastAsia="Rubik" w:hAnsi="Rubik" w:cs="Rubik"/>
                        <w:sz w:val="24"/>
                        <w:szCs w:val="24"/>
                      </w:rPr>
                      <m:t>x</m:t>
                    </w:ins>
                  </m:r>
                </m:e>
                <m:sub>
                  <m:r>
                    <w:ins w:id="445" w:author="André Luís Luza" w:date="2024-08-13T21:42:00Z">
                      <w:rPr>
                        <w:rFonts w:ascii="Rubik" w:eastAsia="Rubik" w:hAnsi="Rubik" w:cs="Rubik"/>
                        <w:sz w:val="24"/>
                        <w:szCs w:val="24"/>
                      </w:rPr>
                      <m:t>min</m:t>
                    </w:ins>
                  </m:r>
                </m:sub>
              </m:sSub>
            </m:sub>
            <m:sup>
              <m:sSub>
                <m:sSubPr>
                  <m:ctrlPr>
                    <w:ins w:id="446" w:author="André Luís Luza" w:date="2024-08-13T21:42:00Z">
                      <w:rPr>
                        <w:rFonts w:ascii="Rubik" w:eastAsia="Rubik" w:hAnsi="Rubik" w:cs="Rubik"/>
                        <w:sz w:val="24"/>
                        <w:szCs w:val="24"/>
                      </w:rPr>
                    </w:ins>
                  </m:ctrlPr>
                </m:sSubPr>
                <m:e>
                  <m:r>
                    <w:ins w:id="447" w:author="André Luís Luza" w:date="2024-08-13T21:42:00Z">
                      <w:rPr>
                        <w:rFonts w:ascii="Rubik" w:eastAsia="Rubik" w:hAnsi="Rubik" w:cs="Rubik"/>
                        <w:sz w:val="24"/>
                        <w:szCs w:val="24"/>
                      </w:rPr>
                      <m:t>x</m:t>
                    </w:ins>
                  </m:r>
                </m:e>
                <m:sub>
                  <m:r>
                    <w:ins w:id="448" w:author="André Luís Luza" w:date="2024-08-13T21:42:00Z">
                      <w:rPr>
                        <w:rFonts w:ascii="Rubik" w:eastAsia="Rubik" w:hAnsi="Rubik" w:cs="Rubik"/>
                        <w:sz w:val="24"/>
                        <w:szCs w:val="24"/>
                      </w:rPr>
                      <m:t>max</m:t>
                    </w:ins>
                  </m:r>
                </m:sub>
              </m:sSub>
            </m:sup>
            <m:e/>
          </m:nary>
          <m:r>
            <w:ins w:id="449" w:author="André Luís Luza" w:date="2024-08-13T21:42:00Z">
              <w:rPr>
                <w:rFonts w:ascii="Rubik" w:eastAsia="Rubik" w:hAnsi="Rubik" w:cs="Rubik"/>
                <w:sz w:val="24"/>
                <w:szCs w:val="24"/>
              </w:rPr>
              <m:t>S(x)</m:t>
            </w:ins>
          </m:r>
          <m:r>
            <w:ins w:id="450" w:author="André Luís Luza" w:date="2024-08-13T21:42:00Z">
              <m:rPr>
                <m:sty m:val="p"/>
              </m:rPr>
              <w:rPr>
                <w:rFonts w:ascii="Cambria Math" w:eastAsia="Rubik" w:hAnsi="Cambria Math" w:cs="Rubik"/>
                <w:sz w:val="24"/>
                <w:szCs w:val="24"/>
              </w:rPr>
              <m:t>dx</m:t>
            </w:ins>
          </m:r>
        </m:oMath>
      </m:oMathPara>
    </w:p>
    <w:p w14:paraId="0000005C" w14:textId="77777777" w:rsidR="00AD720D" w:rsidRDefault="00AD720D">
      <w:pPr>
        <w:spacing w:line="480" w:lineRule="auto"/>
        <w:rPr>
          <w:ins w:id="451" w:author="André Luís Luza" w:date="2024-08-13T21:42:00Z"/>
          <w:rFonts w:ascii="Rubik" w:eastAsia="Rubik" w:hAnsi="Rubik" w:cs="Rubik"/>
          <w:sz w:val="24"/>
          <w:szCs w:val="24"/>
        </w:rPr>
      </w:pPr>
    </w:p>
    <w:p w14:paraId="0000005D" w14:textId="7330108B" w:rsidR="00AD720D" w:rsidRDefault="004B2E2A">
      <w:pPr>
        <w:spacing w:line="480" w:lineRule="auto"/>
        <w:ind w:firstLine="720"/>
        <w:rPr>
          <w:ins w:id="452" w:author="André Luís Luza" w:date="2024-08-13T21:42:00Z"/>
          <w:rFonts w:ascii="Rubik" w:eastAsia="Rubik" w:hAnsi="Rubik" w:cs="Rubik"/>
          <w:sz w:val="24"/>
          <w:szCs w:val="24"/>
        </w:rPr>
      </w:pPr>
      <w:r>
        <w:rPr>
          <w:rFonts w:ascii="Rubik" w:eastAsia="Rubik" w:hAnsi="Rubik" w:cs="Rubik"/>
          <w:sz w:val="24"/>
          <w:szCs w:val="24"/>
        </w:rPr>
        <w:t xml:space="preserve">To simulate extinctions, we worked in parallel </w:t>
      </w:r>
      <w:del w:id="453" w:author="André Luís Luza" w:date="2024-08-13T21:42:00Z">
        <w:r w:rsidR="006A57E3">
          <w:rPr>
            <w:rFonts w:ascii="Rubik" w:eastAsia="Rubik" w:hAnsi="Rubik" w:cs="Rubik"/>
            <w:sz w:val="24"/>
            <w:szCs w:val="24"/>
          </w:rPr>
          <w:delText>in</w:delText>
        </w:r>
      </w:del>
      <w:ins w:id="454" w:author="André Luís Luza" w:date="2024-08-13T21:42:00Z">
        <w:r>
          <w:rPr>
            <w:rFonts w:ascii="Rubik" w:eastAsia="Rubik" w:hAnsi="Rubik" w:cs="Rubik"/>
            <w:sz w:val="24"/>
            <w:szCs w:val="24"/>
          </w:rPr>
          <w:t>with</w:t>
        </w:r>
      </w:ins>
      <w:r>
        <w:rPr>
          <w:rFonts w:ascii="Rubik" w:eastAsia="Rubik" w:hAnsi="Rubik" w:cs="Rubik"/>
          <w:sz w:val="24"/>
          <w:szCs w:val="24"/>
        </w:rPr>
        <w:t xml:space="preserve"> the two </w:t>
      </w:r>
      <w:del w:id="455" w:author="André Luís Luza" w:date="2024-08-13T21:42:00Z">
        <w:r w:rsidR="006A57E3">
          <w:rPr>
            <w:rFonts w:ascii="Rubik" w:eastAsia="Rubik" w:hAnsi="Rubik" w:cs="Rubik"/>
            <w:sz w:val="24"/>
            <w:szCs w:val="24"/>
          </w:rPr>
          <w:delText>bipartite networks.</w:delText>
        </w:r>
      </w:del>
      <w:ins w:id="456" w:author="André Luís Luza" w:date="2024-08-13T21:42:00Z">
        <w:r w:rsidR="009F6456">
          <w:rPr>
            <w:rFonts w:ascii="Rubik" w:eastAsia="Rubik" w:hAnsi="Rubik" w:cs="Rubik"/>
            <w:sz w:val="24"/>
            <w:szCs w:val="24"/>
          </w:rPr>
          <w:t>subnetworks</w:t>
        </w:r>
        <w:r>
          <w:rPr>
            <w:rFonts w:ascii="Rubik" w:eastAsia="Rubik" w:hAnsi="Rubik" w:cs="Rubik"/>
            <w:sz w:val="24"/>
            <w:szCs w:val="24"/>
          </w:rPr>
          <w:t>.</w:t>
        </w:r>
      </w:ins>
      <w:r>
        <w:rPr>
          <w:rFonts w:ascii="Rubik" w:eastAsia="Rubik" w:hAnsi="Rubik" w:cs="Rubik"/>
          <w:sz w:val="24"/>
          <w:szCs w:val="24"/>
        </w:rPr>
        <w:t xml:space="preserve"> Operationally, the </w:t>
      </w:r>
      <w:del w:id="457" w:author="André Luís Luza" w:date="2024-08-13T21:42:00Z">
        <w:r w:rsidR="006A57E3">
          <w:rPr>
            <w:rFonts w:ascii="Rubik" w:eastAsia="Rubik" w:hAnsi="Rubik" w:cs="Rubik"/>
            <w:sz w:val="24"/>
            <w:szCs w:val="24"/>
          </w:rPr>
          <w:delText>networks</w:delText>
        </w:r>
      </w:del>
      <w:ins w:id="458" w:author="André Luís Luza" w:date="2024-08-13T21:42:00Z">
        <w:r w:rsidR="009F6456">
          <w:rPr>
            <w:rFonts w:ascii="Rubik" w:eastAsia="Rubik" w:hAnsi="Rubik" w:cs="Rubik"/>
            <w:sz w:val="24"/>
            <w:szCs w:val="24"/>
          </w:rPr>
          <w:t>subnetworks</w:t>
        </w:r>
      </w:ins>
      <w:r w:rsidR="009F6456">
        <w:rPr>
          <w:rFonts w:ascii="Rubik" w:eastAsia="Rubik" w:hAnsi="Rubik" w:cs="Rubik"/>
          <w:sz w:val="24"/>
          <w:szCs w:val="24"/>
        </w:rPr>
        <w:t xml:space="preserve"> </w:t>
      </w:r>
      <w:r>
        <w:rPr>
          <w:rFonts w:ascii="Rubik" w:eastAsia="Rubik" w:hAnsi="Rubik" w:cs="Rubik"/>
          <w:sz w:val="24"/>
          <w:szCs w:val="24"/>
        </w:rPr>
        <w:t xml:space="preserve">were </w:t>
      </w:r>
      <w:del w:id="459" w:author="André Luís Luza" w:date="2024-08-13T21:42:00Z">
        <w:r w:rsidR="006A57E3">
          <w:rPr>
            <w:rFonts w:ascii="Rubik" w:eastAsia="Rubik" w:hAnsi="Rubik" w:cs="Rubik"/>
            <w:sz w:val="24"/>
            <w:szCs w:val="24"/>
          </w:rPr>
          <w:delText>worked</w:delText>
        </w:r>
      </w:del>
      <w:ins w:id="460" w:author="André Luís Luza" w:date="2024-08-13T21:42:00Z">
        <w:r>
          <w:rPr>
            <w:rFonts w:ascii="Rubik" w:eastAsia="Rubik" w:hAnsi="Rubik" w:cs="Rubik"/>
            <w:sz w:val="24"/>
            <w:szCs w:val="24"/>
          </w:rPr>
          <w:t>represented</w:t>
        </w:r>
      </w:ins>
      <w:r>
        <w:rPr>
          <w:rFonts w:ascii="Rubik" w:eastAsia="Rubik" w:hAnsi="Rubik" w:cs="Rubik"/>
          <w:sz w:val="24"/>
          <w:szCs w:val="24"/>
        </w:rPr>
        <w:t xml:space="preserve"> as matrices, </w:t>
      </w:r>
      <w:del w:id="461" w:author="André Luís Luza" w:date="2024-08-13T21:42:00Z">
        <w:r w:rsidR="006A57E3">
          <w:rPr>
            <w:rFonts w:ascii="Rubik" w:eastAsia="Rubik" w:hAnsi="Rubik" w:cs="Rubik"/>
            <w:b/>
            <w:sz w:val="24"/>
            <w:szCs w:val="24"/>
          </w:rPr>
          <w:delText>X</w:delText>
        </w:r>
        <w:r w:rsidR="006A57E3">
          <w:rPr>
            <w:rFonts w:ascii="Rubik" w:eastAsia="Rubik" w:hAnsi="Rubik" w:cs="Rubik"/>
            <w:b/>
            <w:sz w:val="24"/>
            <w:szCs w:val="24"/>
            <w:vertAlign w:val="subscript"/>
          </w:rPr>
          <w:delText>C-CAF</w:delText>
        </w:r>
      </w:del>
      <w:ins w:id="462" w:author="André Luís Luza" w:date="2024-08-13T21:42:00Z">
        <w:r>
          <w:rPr>
            <w:rFonts w:ascii="Rubik" w:eastAsia="Rubik" w:hAnsi="Rubik" w:cs="Rubik"/>
            <w:sz w:val="24"/>
            <w:szCs w:val="24"/>
          </w:rPr>
          <w:t>whose manipulation of rows</w:t>
        </w:r>
      </w:ins>
      <w:r>
        <w:rPr>
          <w:rFonts w:ascii="Rubik" w:eastAsia="Rubik" w:hAnsi="Rubik" w:cs="Rubik"/>
          <w:sz w:val="24"/>
          <w:szCs w:val="24"/>
        </w:rPr>
        <w:t xml:space="preserve"> and </w:t>
      </w:r>
      <w:del w:id="463" w:author="André Luís Luza" w:date="2024-08-13T21:42:00Z">
        <w:r w:rsidR="006A57E3">
          <w:rPr>
            <w:rFonts w:ascii="Rubik" w:eastAsia="Rubik" w:hAnsi="Rubik" w:cs="Rubik"/>
            <w:b/>
            <w:sz w:val="24"/>
            <w:szCs w:val="24"/>
          </w:rPr>
          <w:delText>X</w:delText>
        </w:r>
        <w:r w:rsidR="006A57E3">
          <w:rPr>
            <w:rFonts w:ascii="Rubik" w:eastAsia="Rubik" w:hAnsi="Rubik" w:cs="Rubik"/>
            <w:b/>
            <w:sz w:val="24"/>
            <w:szCs w:val="24"/>
            <w:vertAlign w:val="subscript"/>
          </w:rPr>
          <w:delText>CAF-COF</w:delText>
        </w:r>
        <w:r w:rsidR="006A57E3">
          <w:rPr>
            <w:rFonts w:ascii="Rubik" w:eastAsia="Rubik" w:hAnsi="Rubik" w:cs="Rubik"/>
            <w:sz w:val="24"/>
            <w:szCs w:val="24"/>
          </w:rPr>
          <w:delText>, which</w:delText>
        </w:r>
      </w:del>
      <w:ins w:id="464" w:author="André Luís Luza" w:date="2024-08-13T21:42:00Z">
        <w:r>
          <w:rPr>
            <w:rFonts w:ascii="Rubik" w:eastAsia="Rubik" w:hAnsi="Rubik" w:cs="Rubik"/>
            <w:sz w:val="24"/>
            <w:szCs w:val="24"/>
          </w:rPr>
          <w:t>columns</w:t>
        </w:r>
      </w:ins>
      <w:r>
        <w:rPr>
          <w:rFonts w:ascii="Rubik" w:eastAsia="Rubik" w:hAnsi="Rubik" w:cs="Rubik"/>
          <w:sz w:val="24"/>
          <w:szCs w:val="24"/>
        </w:rPr>
        <w:t xml:space="preserve"> represented the consequences of losing nodes in </w:t>
      </w:r>
      <w:del w:id="465" w:author="André Luís Luza" w:date="2024-08-13T21:42:00Z">
        <w:r w:rsidR="006A57E3">
          <w:rPr>
            <w:rFonts w:ascii="Rubik" w:eastAsia="Rubik" w:hAnsi="Rubik" w:cs="Rubik"/>
            <w:sz w:val="24"/>
            <w:szCs w:val="24"/>
          </w:rPr>
          <w:delText>partite A to the partite B and C, respectively. In the</w:delText>
        </w:r>
      </w:del>
      <w:ins w:id="466" w:author="André Luís Luza" w:date="2024-08-13T21:42:00Z">
        <w:r>
          <w:rPr>
            <w:rFonts w:ascii="Rubik" w:eastAsia="Rubik" w:hAnsi="Rubik" w:cs="Rubik"/>
            <w:sz w:val="24"/>
            <w:szCs w:val="24"/>
          </w:rPr>
          <w:t xml:space="preserve">each </w:t>
        </w:r>
        <w:r w:rsidR="009F6456">
          <w:rPr>
            <w:rFonts w:ascii="Rubik" w:eastAsia="Rubik" w:hAnsi="Rubik" w:cs="Rubik"/>
            <w:sz w:val="24"/>
            <w:szCs w:val="24"/>
          </w:rPr>
          <w:t>subnetwork</w:t>
        </w:r>
        <w:r>
          <w:rPr>
            <w:rFonts w:ascii="Rubik" w:eastAsia="Rubik" w:hAnsi="Rubik" w:cs="Rubik"/>
            <w:sz w:val="24"/>
            <w:szCs w:val="24"/>
          </w:rPr>
          <w:t>. The</w:t>
        </w:r>
      </w:ins>
      <w:r>
        <w:rPr>
          <w:rFonts w:ascii="Rubik" w:eastAsia="Rubik" w:hAnsi="Rubik" w:cs="Rubik"/>
          <w:sz w:val="24"/>
          <w:szCs w:val="24"/>
        </w:rPr>
        <w:t xml:space="preserve"> first matrix </w:t>
      </w:r>
      <w:del w:id="467" w:author="André Luís Luza" w:date="2024-08-13T21:42:00Z">
        <w:r w:rsidR="006A57E3">
          <w:rPr>
            <w:rFonts w:ascii="Rubik" w:eastAsia="Rubik" w:hAnsi="Rubik" w:cs="Rubik"/>
            <w:b/>
            <w:sz w:val="24"/>
            <w:szCs w:val="24"/>
          </w:rPr>
          <w:delText>X</w:delText>
        </w:r>
        <w:r w:rsidR="006A57E3">
          <w:rPr>
            <w:rFonts w:ascii="Rubik" w:eastAsia="Rubik" w:hAnsi="Rubik" w:cs="Rubik"/>
            <w:b/>
            <w:sz w:val="24"/>
            <w:szCs w:val="24"/>
            <w:vertAlign w:val="subscript"/>
          </w:rPr>
          <w:delText>C-CAF</w:delText>
        </w:r>
        <w:r w:rsidR="006A57E3">
          <w:rPr>
            <w:rFonts w:ascii="Rubik" w:eastAsia="Rubik" w:hAnsi="Rubik" w:cs="Rubik"/>
            <w:sz w:val="24"/>
            <w:szCs w:val="24"/>
          </w:rPr>
          <w:delText>, comprising</w:delText>
        </w:r>
      </w:del>
      <w:ins w:id="468" w:author="André Luís Luza" w:date="2024-08-13T21:42:00Z">
        <w:r>
          <w:rPr>
            <w:rFonts w:ascii="Rubik" w:eastAsia="Rubik" w:hAnsi="Rubik" w:cs="Rubik"/>
            <w:sz w:val="24"/>
            <w:szCs w:val="24"/>
          </w:rPr>
          <w:t>had</w:t>
        </w:r>
      </w:ins>
      <w:r>
        <w:rPr>
          <w:rFonts w:ascii="Rubik" w:eastAsia="Rubik" w:hAnsi="Rubik" w:cs="Rubik"/>
          <w:sz w:val="24"/>
          <w:szCs w:val="24"/>
        </w:rPr>
        <w:t xml:space="preserve"> corals </w:t>
      </w:r>
      <w:del w:id="469" w:author="André Luís Luza" w:date="2024-08-13T21:42:00Z">
        <w:r w:rsidR="006A57E3">
          <w:rPr>
            <w:rFonts w:ascii="Rubik" w:eastAsia="Rubik" w:hAnsi="Rubik" w:cs="Rubik"/>
            <w:sz w:val="24"/>
            <w:szCs w:val="24"/>
          </w:rPr>
          <w:delText>(</w:delText>
        </w:r>
        <w:r w:rsidR="006A57E3">
          <w:rPr>
            <w:rFonts w:ascii="Rubik" w:eastAsia="Rubik" w:hAnsi="Rubik" w:cs="Rubik"/>
            <w:b/>
            <w:sz w:val="24"/>
            <w:szCs w:val="24"/>
          </w:rPr>
          <w:delText>C,</w:delText>
        </w:r>
      </w:del>
      <w:ins w:id="470" w:author="André Luís Luza" w:date="2024-08-13T21:42:00Z">
        <w:r>
          <w:rPr>
            <w:rFonts w:ascii="Rubik" w:eastAsia="Rubik" w:hAnsi="Rubik" w:cs="Rubik"/>
            <w:sz w:val="24"/>
            <w:szCs w:val="24"/>
          </w:rPr>
          <w:t>in the</w:t>
        </w:r>
      </w:ins>
      <w:r>
        <w:rPr>
          <w:rFonts w:ascii="Rubik" w:hAnsi="Rubik"/>
          <w:sz w:val="24"/>
          <w:rPrChange w:id="471" w:author="André Luís Luza" w:date="2024-08-13T21:42:00Z">
            <w:rPr>
              <w:rFonts w:ascii="Rubik" w:hAnsi="Rubik"/>
              <w:b/>
              <w:sz w:val="24"/>
            </w:rPr>
          </w:rPrChange>
        </w:rPr>
        <w:t xml:space="preserve"> </w:t>
      </w:r>
      <w:r>
        <w:rPr>
          <w:rFonts w:ascii="Rubik" w:eastAsia="Rubik" w:hAnsi="Rubik" w:cs="Rubik"/>
          <w:sz w:val="24"/>
          <w:szCs w:val="24"/>
        </w:rPr>
        <w:t>rows</w:t>
      </w:r>
      <w:ins w:id="472" w:author="André Luís Luza" w:date="2024-08-13T21:42:00Z">
        <w:r>
          <w:rPr>
            <w:rFonts w:ascii="Rubik" w:eastAsia="Rubik" w:hAnsi="Rubik" w:cs="Rubik"/>
            <w:sz w:val="24"/>
            <w:szCs w:val="24"/>
          </w:rPr>
          <w:t xml:space="preserve"> (partite A</w:t>
        </w:r>
      </w:ins>
      <w:r>
        <w:rPr>
          <w:rFonts w:ascii="Rubik" w:eastAsia="Rubik" w:hAnsi="Rubik" w:cs="Rubik"/>
          <w:sz w:val="24"/>
          <w:szCs w:val="24"/>
        </w:rPr>
        <w:t xml:space="preserve">) and coral-associated fish </w:t>
      </w:r>
      <w:del w:id="473" w:author="André Luís Luza" w:date="2024-08-13T21:42:00Z">
        <w:r w:rsidR="006A57E3">
          <w:rPr>
            <w:rFonts w:ascii="Rubik" w:eastAsia="Rubik" w:hAnsi="Rubik" w:cs="Rubik"/>
            <w:sz w:val="24"/>
            <w:szCs w:val="24"/>
          </w:rPr>
          <w:delText>(</w:delText>
        </w:r>
        <w:r w:rsidR="006A57E3">
          <w:rPr>
            <w:rFonts w:ascii="Rubik" w:eastAsia="Rubik" w:hAnsi="Rubik" w:cs="Rubik"/>
            <w:b/>
            <w:sz w:val="24"/>
            <w:szCs w:val="24"/>
          </w:rPr>
          <w:delText>CAF,</w:delText>
        </w:r>
      </w:del>
      <w:ins w:id="474" w:author="André Luís Luza" w:date="2024-08-13T21:42:00Z">
        <w:r>
          <w:rPr>
            <w:rFonts w:ascii="Rubik" w:eastAsia="Rubik" w:hAnsi="Rubik" w:cs="Rubik"/>
            <w:sz w:val="24"/>
            <w:szCs w:val="24"/>
          </w:rPr>
          <w:t>in the</w:t>
        </w:r>
      </w:ins>
      <w:r>
        <w:rPr>
          <w:rFonts w:ascii="Rubik" w:hAnsi="Rubik"/>
          <w:sz w:val="24"/>
          <w:rPrChange w:id="475" w:author="André Luís Luza" w:date="2024-08-13T21:42:00Z">
            <w:rPr>
              <w:rFonts w:ascii="Rubik" w:hAnsi="Rubik"/>
              <w:b/>
              <w:sz w:val="24"/>
            </w:rPr>
          </w:rPrChange>
        </w:rPr>
        <w:t xml:space="preserve"> </w:t>
      </w:r>
      <w:r>
        <w:rPr>
          <w:rFonts w:ascii="Rubik" w:eastAsia="Rubik" w:hAnsi="Rubik" w:cs="Rubik"/>
          <w:sz w:val="24"/>
          <w:szCs w:val="24"/>
        </w:rPr>
        <w:t>columns</w:t>
      </w:r>
      <w:del w:id="476" w:author="André Luís Luza" w:date="2024-08-13T21:42:00Z">
        <w:r w:rsidR="006A57E3">
          <w:rPr>
            <w:rFonts w:ascii="Rubik" w:eastAsia="Rubik" w:hAnsi="Rubik" w:cs="Rubik"/>
            <w:sz w:val="24"/>
            <w:szCs w:val="24"/>
          </w:rPr>
          <w:delText>), one</w:delText>
        </w:r>
      </w:del>
      <w:ins w:id="477" w:author="André Luís Luza" w:date="2024-08-13T21:42:00Z">
        <w:r>
          <w:rPr>
            <w:rFonts w:ascii="Rubik" w:eastAsia="Rubik" w:hAnsi="Rubik" w:cs="Rubik"/>
            <w:sz w:val="24"/>
            <w:szCs w:val="24"/>
          </w:rPr>
          <w:t xml:space="preserve"> (partite B). A</w:t>
        </w:r>
      </w:ins>
      <w:r>
        <w:rPr>
          <w:rFonts w:ascii="Rubik" w:eastAsia="Rubik" w:hAnsi="Rubik" w:cs="Rubik"/>
          <w:sz w:val="24"/>
          <w:szCs w:val="24"/>
        </w:rPr>
        <w:t xml:space="preserve"> coral-associated fish could be eliminated after the elimination of </w:t>
      </w:r>
      <w:del w:id="478" w:author="André Luís Luza" w:date="2024-08-13T21:42:00Z">
        <w:r w:rsidR="006A57E3">
          <w:rPr>
            <w:rFonts w:ascii="Rubik" w:eastAsia="Rubik" w:hAnsi="Rubik" w:cs="Rubik"/>
            <w:sz w:val="24"/>
            <w:szCs w:val="24"/>
          </w:rPr>
          <w:delText xml:space="preserve">the </w:delText>
        </w:r>
      </w:del>
      <w:r>
        <w:rPr>
          <w:rFonts w:ascii="Rubik" w:eastAsia="Rubik" w:hAnsi="Rubik" w:cs="Rubik"/>
          <w:sz w:val="24"/>
          <w:szCs w:val="24"/>
        </w:rPr>
        <w:t xml:space="preserve">coral </w:t>
      </w:r>
      <w:del w:id="479" w:author="André Luís Luza" w:date="2024-08-13T21:42:00Z">
        <w:r w:rsidR="006A57E3">
          <w:rPr>
            <w:rFonts w:ascii="Rubik" w:eastAsia="Rubik" w:hAnsi="Rubik" w:cs="Rubik"/>
            <w:i/>
            <w:sz w:val="24"/>
            <w:szCs w:val="24"/>
          </w:rPr>
          <w:delText>k</w:delText>
        </w:r>
      </w:del>
      <m:oMath>
        <m:r>
          <w:ins w:id="480" w:author="André Luís Luza" w:date="2024-08-13T21:42:00Z">
            <w:rPr>
              <w:rFonts w:ascii="Rubik" w:eastAsia="Rubik" w:hAnsi="Rubik" w:cs="Rubik"/>
              <w:sz w:val="24"/>
              <w:szCs w:val="24"/>
            </w:rPr>
            <m:t>k</m:t>
          </w:ins>
        </m:r>
      </m:oMath>
      <w:r>
        <w:rPr>
          <w:rFonts w:ascii="Rubik" w:hAnsi="Rubik"/>
          <w:sz w:val="24"/>
          <w:rPrChange w:id="481" w:author="André Luís Luza" w:date="2024-08-13T21:42:00Z">
            <w:rPr>
              <w:rFonts w:ascii="Rubik" w:hAnsi="Rubik"/>
              <w:i/>
              <w:sz w:val="24"/>
            </w:rPr>
          </w:rPrChange>
        </w:rPr>
        <w:t xml:space="preserve"> </w:t>
      </w:r>
      <w:r>
        <w:rPr>
          <w:rFonts w:ascii="Rubik" w:eastAsia="Rubik" w:hAnsi="Rubik" w:cs="Rubik"/>
          <w:sz w:val="24"/>
          <w:szCs w:val="24"/>
        </w:rPr>
        <w:t xml:space="preserve">in time step </w:t>
      </w:r>
      <w:del w:id="482" w:author="André Luís Luza" w:date="2024-08-13T21:42:00Z">
        <w:r w:rsidR="006A57E3">
          <w:rPr>
            <w:rFonts w:ascii="Rubik" w:eastAsia="Rubik" w:hAnsi="Rubik" w:cs="Rubik"/>
            <w:i/>
            <w:sz w:val="24"/>
            <w:szCs w:val="24"/>
          </w:rPr>
          <w:delText>t</w:delText>
        </w:r>
      </w:del>
      <m:oMath>
        <m:r>
          <w:ins w:id="483" w:author="André Luís Luza" w:date="2024-08-13T21:42:00Z">
            <w:rPr>
              <w:rFonts w:ascii="Rubik" w:eastAsia="Rubik" w:hAnsi="Rubik" w:cs="Rubik"/>
              <w:sz w:val="24"/>
              <w:szCs w:val="24"/>
            </w:rPr>
            <m:t>t</m:t>
          </w:ins>
        </m:r>
      </m:oMath>
      <w:r>
        <w:rPr>
          <w:rFonts w:ascii="Rubik" w:hAnsi="Rubik"/>
          <w:sz w:val="24"/>
          <w:rPrChange w:id="484" w:author="André Luís Luza" w:date="2024-08-13T21:42:00Z">
            <w:rPr>
              <w:rFonts w:ascii="Rubik" w:hAnsi="Rubik"/>
              <w:i/>
              <w:sz w:val="24"/>
            </w:rPr>
          </w:rPrChange>
        </w:rPr>
        <w:t xml:space="preserve"> </w:t>
      </w:r>
      <w:r>
        <w:rPr>
          <w:rFonts w:ascii="Rubik" w:eastAsia="Rubik" w:hAnsi="Rubik" w:cs="Rubik"/>
          <w:sz w:val="24"/>
          <w:szCs w:val="24"/>
        </w:rPr>
        <w:t xml:space="preserve">if its column </w:t>
      </w:r>
      <w:del w:id="485" w:author="André Luís Luza" w:date="2024-08-13T21:42:00Z">
        <w:r w:rsidR="006A57E3">
          <w:rPr>
            <w:rFonts w:ascii="Rubik" w:eastAsia="Rubik" w:hAnsi="Rubik" w:cs="Rubik"/>
            <w:sz w:val="24"/>
            <w:szCs w:val="24"/>
          </w:rPr>
          <w:delText xml:space="preserve">values </w:delText>
        </w:r>
      </w:del>
      <w:r>
        <w:rPr>
          <w:rFonts w:ascii="Rubik" w:eastAsia="Rubik" w:hAnsi="Rubik" w:cs="Rubik"/>
          <w:sz w:val="24"/>
          <w:szCs w:val="24"/>
        </w:rPr>
        <w:t xml:space="preserve">sum </w:t>
      </w:r>
      <w:del w:id="486" w:author="André Luís Luza" w:date="2024-08-13T21:42:00Z">
        <w:r w:rsidR="006A57E3">
          <w:rPr>
            <w:rFonts w:ascii="Rubik" w:eastAsia="Rubik" w:hAnsi="Rubik" w:cs="Rubik"/>
            <w:sz w:val="24"/>
            <w:szCs w:val="24"/>
          </w:rPr>
          <w:delText xml:space="preserve">to zero (i.e., no positive site occupancy probability remains). Then, in the other matrix </w:delText>
        </w:r>
        <w:r w:rsidR="006A57E3">
          <w:rPr>
            <w:rFonts w:ascii="Rubik" w:eastAsia="Rubik" w:hAnsi="Rubik" w:cs="Rubik"/>
            <w:b/>
            <w:sz w:val="24"/>
            <w:szCs w:val="24"/>
          </w:rPr>
          <w:delText>X</w:delText>
        </w:r>
        <w:r w:rsidR="006A57E3">
          <w:rPr>
            <w:rFonts w:ascii="Rubik" w:eastAsia="Rubik" w:hAnsi="Rubik" w:cs="Rubik"/>
            <w:b/>
            <w:sz w:val="24"/>
            <w:szCs w:val="24"/>
            <w:vertAlign w:val="subscript"/>
          </w:rPr>
          <w:delText>CAF-COF</w:delText>
        </w:r>
        <w:r w:rsidR="006A57E3">
          <w:rPr>
            <w:rFonts w:ascii="Rubik" w:eastAsia="Rubik" w:hAnsi="Rubik" w:cs="Rubik"/>
            <w:sz w:val="24"/>
            <w:szCs w:val="24"/>
          </w:rPr>
          <w:delText>, one co-occurring fish (</w:delText>
        </w:r>
        <w:r w:rsidR="006A57E3">
          <w:rPr>
            <w:rFonts w:ascii="Rubik" w:eastAsia="Rubik" w:hAnsi="Rubik" w:cs="Rubik"/>
            <w:b/>
            <w:sz w:val="24"/>
            <w:szCs w:val="24"/>
          </w:rPr>
          <w:delText xml:space="preserve">COF, </w:delText>
        </w:r>
        <w:r w:rsidR="006A57E3">
          <w:rPr>
            <w:rFonts w:ascii="Rubik" w:eastAsia="Rubik" w:hAnsi="Rubik" w:cs="Rubik"/>
            <w:sz w:val="24"/>
            <w:szCs w:val="24"/>
          </w:rPr>
          <w:delText>columns) could have its elimination triggered by the loss of one coral-associated fish (</w:delText>
        </w:r>
        <w:r w:rsidR="006A57E3">
          <w:rPr>
            <w:rFonts w:ascii="Rubik" w:eastAsia="Rubik" w:hAnsi="Rubik" w:cs="Rubik"/>
            <w:b/>
            <w:sz w:val="24"/>
            <w:szCs w:val="24"/>
          </w:rPr>
          <w:delText xml:space="preserve">CAF, </w:delText>
        </w:r>
        <w:r w:rsidR="006A57E3">
          <w:rPr>
            <w:rFonts w:ascii="Rubik" w:eastAsia="Rubik" w:hAnsi="Rubik" w:cs="Rubik"/>
            <w:sz w:val="24"/>
            <w:szCs w:val="24"/>
          </w:rPr>
          <w:delText>rows)</w:delText>
        </w:r>
        <w:r w:rsidR="006A57E3">
          <w:rPr>
            <w:rFonts w:ascii="Rubik" w:eastAsia="Rubik" w:hAnsi="Rubik" w:cs="Rubik"/>
            <w:b/>
            <w:sz w:val="24"/>
            <w:szCs w:val="24"/>
          </w:rPr>
          <w:delText xml:space="preserve"> </w:delText>
        </w:r>
        <w:r w:rsidR="006A57E3">
          <w:rPr>
            <w:rFonts w:ascii="Rubik" w:eastAsia="Rubik" w:hAnsi="Rubik" w:cs="Rubik"/>
            <w:sz w:val="24"/>
            <w:szCs w:val="24"/>
          </w:rPr>
          <w:delText xml:space="preserve">in the time step </w:delText>
        </w:r>
        <w:r w:rsidR="006A57E3">
          <w:rPr>
            <w:rFonts w:ascii="Rubik" w:eastAsia="Rubik" w:hAnsi="Rubik" w:cs="Rubik"/>
            <w:i/>
            <w:sz w:val="24"/>
            <w:szCs w:val="24"/>
          </w:rPr>
          <w:delText xml:space="preserve">t </w:delText>
        </w:r>
        <w:r w:rsidR="006A57E3">
          <w:rPr>
            <w:rFonts w:ascii="Rubik" w:eastAsia="Rubik" w:hAnsi="Rubik" w:cs="Rubik"/>
            <w:sz w:val="24"/>
            <w:szCs w:val="24"/>
          </w:rPr>
          <w:delText>if its column values sum to</w:delText>
        </w:r>
      </w:del>
      <w:ins w:id="487" w:author="André Luís Luza" w:date="2024-08-13T21:42:00Z">
        <w:r w:rsidR="009F6456">
          <w:rPr>
            <w:rFonts w:ascii="Rubik" w:eastAsia="Rubik" w:hAnsi="Rubik" w:cs="Rubik"/>
            <w:sz w:val="24"/>
            <w:szCs w:val="24"/>
          </w:rPr>
          <w:t>being</w:t>
        </w:r>
      </w:ins>
      <w:r w:rsidR="009F6456">
        <w:rPr>
          <w:rFonts w:ascii="Rubik" w:eastAsia="Rubik" w:hAnsi="Rubik" w:cs="Rubik"/>
          <w:sz w:val="24"/>
          <w:szCs w:val="24"/>
        </w:rPr>
        <w:t xml:space="preserve"> </w:t>
      </w:r>
      <w:r>
        <w:rPr>
          <w:rFonts w:ascii="Rubik" w:eastAsia="Rubik" w:hAnsi="Rubik" w:cs="Rubik"/>
          <w:sz w:val="24"/>
          <w:szCs w:val="24"/>
        </w:rPr>
        <w:t xml:space="preserve">zero (i.e., no positive </w:t>
      </w:r>
      <w:ins w:id="488" w:author="André Luís Luza" w:date="2024-08-13T21:42:00Z">
        <w:r>
          <w:rPr>
            <w:rFonts w:ascii="Rubik" w:eastAsia="Rubik" w:hAnsi="Rubik" w:cs="Rubik"/>
            <w:sz w:val="24"/>
            <w:szCs w:val="24"/>
          </w:rPr>
          <w:t xml:space="preserve">site occupancy probability remains). In the second matrix, with coral-associated fish in the rows (partite B) and co-occurring fish in the columns (partite C), a co-occurring fish could be eliminated if the elimination of a coral-associated fish in time step </w:t>
        </w:r>
        <m:oMath>
          <m:r>
            <w:rPr>
              <w:rFonts w:ascii="Rubik" w:eastAsia="Rubik" w:hAnsi="Rubik" w:cs="Rubik"/>
              <w:sz w:val="24"/>
              <w:szCs w:val="24"/>
            </w:rPr>
            <m:t>t</m:t>
          </m:r>
        </m:oMath>
        <w:r>
          <w:rPr>
            <w:rFonts w:ascii="Rubik" w:eastAsia="Rubik" w:hAnsi="Rubik" w:cs="Rubik"/>
            <w:sz w:val="24"/>
            <w:szCs w:val="24"/>
          </w:rPr>
          <w:t xml:space="preserve"> results in its column sum </w:t>
        </w:r>
        <w:r w:rsidR="009F6456">
          <w:rPr>
            <w:rFonts w:ascii="Rubik" w:eastAsia="Rubik" w:hAnsi="Rubik" w:cs="Rubik"/>
            <w:sz w:val="24"/>
            <w:szCs w:val="24"/>
          </w:rPr>
          <w:t xml:space="preserve">being </w:t>
        </w:r>
        <w:r>
          <w:rPr>
            <w:rFonts w:ascii="Rubik" w:eastAsia="Rubik" w:hAnsi="Rubik" w:cs="Rubik"/>
            <w:sz w:val="24"/>
            <w:szCs w:val="24"/>
          </w:rPr>
          <w:t xml:space="preserve">zero (i.e., no positive </w:t>
        </w:r>
      </w:ins>
      <w:r>
        <w:rPr>
          <w:rFonts w:ascii="Rubik" w:eastAsia="Rubik" w:hAnsi="Rubik" w:cs="Rubik"/>
          <w:sz w:val="24"/>
          <w:szCs w:val="24"/>
        </w:rPr>
        <w:t xml:space="preserve">correlation between site occupancy probabilities of these fish </w:t>
      </w:r>
      <w:del w:id="489" w:author="André Luís Luza" w:date="2024-08-13T21:42:00Z">
        <w:r w:rsidR="006A57E3">
          <w:rPr>
            <w:rFonts w:ascii="Rubik" w:eastAsia="Rubik" w:hAnsi="Rubik" w:cs="Rubik"/>
            <w:sz w:val="24"/>
            <w:szCs w:val="24"/>
          </w:rPr>
          <w:delText>remaining in the</w:delText>
        </w:r>
      </w:del>
      <w:ins w:id="490" w:author="André Luís Luza" w:date="2024-08-13T21:42:00Z">
        <w:r>
          <w:rPr>
            <w:rFonts w:ascii="Rubik" w:eastAsia="Rubik" w:hAnsi="Rubik" w:cs="Rubik"/>
            <w:sz w:val="24"/>
            <w:szCs w:val="24"/>
          </w:rPr>
          <w:t xml:space="preserve">remains). </w:t>
        </w:r>
      </w:ins>
    </w:p>
    <w:p w14:paraId="15F7A54D" w14:textId="77777777" w:rsidR="00F17489" w:rsidRDefault="004B2E2A">
      <w:pPr>
        <w:spacing w:line="480" w:lineRule="auto"/>
        <w:ind w:firstLine="720"/>
        <w:rPr>
          <w:del w:id="491" w:author="André Luís Luza" w:date="2024-08-13T21:42:00Z"/>
          <w:rFonts w:ascii="Rubik" w:eastAsia="Rubik" w:hAnsi="Rubik" w:cs="Rubik"/>
          <w:sz w:val="24"/>
          <w:szCs w:val="24"/>
        </w:rPr>
      </w:pPr>
      <w:ins w:id="492" w:author="André Luís Luza" w:date="2024-08-13T21:42:00Z">
        <w:r>
          <w:rPr>
            <w:rFonts w:ascii="Rubik" w:eastAsia="Rubik" w:hAnsi="Rubik" w:cs="Rubik"/>
            <w:sz w:val="24"/>
            <w:szCs w:val="24"/>
          </w:rPr>
          <w:lastRenderedPageBreak/>
          <w:t>Taxonomic diversity (TD) was measured as the ratio of the number of columns (fish species) in each</w:t>
        </w:r>
      </w:ins>
      <w:r>
        <w:rPr>
          <w:rFonts w:ascii="Rubik" w:eastAsia="Rubik" w:hAnsi="Rubik" w:cs="Rubik"/>
          <w:sz w:val="24"/>
          <w:szCs w:val="24"/>
        </w:rPr>
        <w:t xml:space="preserve"> matrix</w:t>
      </w:r>
      <w:del w:id="493" w:author="André Luís Luza" w:date="2024-08-13T21:42:00Z">
        <w:r w:rsidR="006A57E3">
          <w:rPr>
            <w:rFonts w:ascii="Rubik" w:eastAsia="Rubik" w:hAnsi="Rubik" w:cs="Rubik"/>
            <w:sz w:val="24"/>
            <w:szCs w:val="24"/>
          </w:rPr>
          <w:delText xml:space="preserve">). </w:delText>
        </w:r>
      </w:del>
    </w:p>
    <w:p w14:paraId="0000005E" w14:textId="0D4A55C8" w:rsidR="00AD720D" w:rsidRDefault="006A57E3">
      <w:pPr>
        <w:spacing w:line="480" w:lineRule="auto"/>
        <w:ind w:firstLine="720"/>
        <w:rPr>
          <w:rFonts w:ascii="Rubik" w:eastAsia="Rubik" w:hAnsi="Rubik" w:cs="Rubik"/>
          <w:sz w:val="24"/>
          <w:szCs w:val="24"/>
        </w:rPr>
      </w:pPr>
      <w:del w:id="494" w:author="André Luís Luza" w:date="2024-08-13T21:42:00Z">
        <w:r>
          <w:rPr>
            <w:rFonts w:ascii="Rubik" w:eastAsia="Rubik" w:hAnsi="Rubik" w:cs="Rubik"/>
            <w:sz w:val="24"/>
            <w:szCs w:val="24"/>
          </w:rPr>
          <w:delText>The taxonomic diversity was measured as the number of columns (fish species) of each matrix in each time step</w:delText>
        </w:r>
      </w:del>
      <w:ins w:id="495" w:author="André Luís Luza" w:date="2024-08-13T21:42:00Z">
        <w:r w:rsidR="004B2E2A">
          <w:rPr>
            <w:rFonts w:ascii="Rubik" w:eastAsia="Rubik" w:hAnsi="Rubik" w:cs="Rubik"/>
            <w:sz w:val="24"/>
            <w:szCs w:val="24"/>
          </w:rPr>
          <w:t xml:space="preserve"> at each time step </w:t>
        </w:r>
        <m:oMath>
          <m:r>
            <w:rPr>
              <w:rFonts w:ascii="Rubik" w:eastAsia="Rubik" w:hAnsi="Rubik" w:cs="Rubik"/>
              <w:sz w:val="24"/>
              <w:szCs w:val="24"/>
            </w:rPr>
            <m:t>t</m:t>
          </m:r>
        </m:oMath>
      </w:ins>
      <w:r w:rsidR="004B2E2A">
        <w:rPr>
          <w:rFonts w:ascii="Rubik" w:eastAsia="Rubik" w:hAnsi="Rubik" w:cs="Rubik"/>
          <w:sz w:val="24"/>
          <w:szCs w:val="24"/>
        </w:rPr>
        <w:t xml:space="preserve">, relative to the total number of columns </w:t>
      </w:r>
      <w:del w:id="496" w:author="André Luís Luza" w:date="2024-08-13T21:42:00Z">
        <w:r>
          <w:rPr>
            <w:rFonts w:ascii="Rubik" w:eastAsia="Rubik" w:hAnsi="Rubik" w:cs="Rubik"/>
            <w:sz w:val="24"/>
            <w:szCs w:val="24"/>
          </w:rPr>
          <w:delText xml:space="preserve">in the time step </w:delText>
        </w:r>
        <w:r>
          <w:rPr>
            <w:rFonts w:ascii="Rubik" w:eastAsia="Rubik" w:hAnsi="Rubik" w:cs="Rubik"/>
            <w:i/>
            <w:sz w:val="24"/>
            <w:szCs w:val="24"/>
          </w:rPr>
          <w:delText>t=0</w:delText>
        </w:r>
        <w:r>
          <w:rPr>
            <w:rFonts w:ascii="Rubik" w:eastAsia="Rubik" w:hAnsi="Rubik" w:cs="Rubik"/>
            <w:sz w:val="24"/>
            <w:szCs w:val="24"/>
          </w:rPr>
          <w:delText>.</w:delText>
        </w:r>
      </w:del>
      <w:ins w:id="497" w:author="André Luís Luza" w:date="2024-08-13T21:42:00Z">
        <w:r w:rsidR="004B2E2A">
          <w:rPr>
            <w:rFonts w:ascii="Rubik" w:eastAsia="Rubik" w:hAnsi="Rubik" w:cs="Rubik"/>
            <w:sz w:val="24"/>
            <w:szCs w:val="24"/>
          </w:rPr>
          <w:t xml:space="preserve">at </w:t>
        </w:r>
        <m:oMath>
          <m:r>
            <w:rPr>
              <w:rFonts w:ascii="Rubik" w:eastAsia="Rubik" w:hAnsi="Rubik" w:cs="Rubik"/>
              <w:sz w:val="24"/>
              <w:szCs w:val="24"/>
            </w:rPr>
            <m:t>t=0</m:t>
          </m:r>
        </m:oMath>
        <w:r w:rsidR="004B2E2A">
          <w:rPr>
            <w:rFonts w:ascii="Rubik" w:eastAsia="Rubik" w:hAnsi="Rubik" w:cs="Rubik"/>
            <w:sz w:val="24"/>
            <w:szCs w:val="24"/>
          </w:rPr>
          <w:t>.</w:t>
        </w:r>
      </w:ins>
      <w:r w:rsidR="004B2E2A">
        <w:rPr>
          <w:rFonts w:ascii="Rubik" w:eastAsia="Rubik" w:hAnsi="Rubik" w:cs="Rubik"/>
          <w:sz w:val="24"/>
          <w:szCs w:val="24"/>
        </w:rPr>
        <w:t xml:space="preserve"> As with the taxonomic counterpart, our functional ATC is constrained </w:t>
      </w:r>
      <w:del w:id="498" w:author="André Luís Luza" w:date="2024-08-13T21:42:00Z">
        <w:r>
          <w:rPr>
            <w:rFonts w:ascii="Rubik" w:eastAsia="Rubik" w:hAnsi="Rubik" w:cs="Rubik"/>
            <w:sz w:val="24"/>
            <w:szCs w:val="24"/>
          </w:rPr>
          <w:delText>in</w:delText>
        </w:r>
      </w:del>
      <w:ins w:id="499" w:author="André Luís Luza" w:date="2024-08-13T21:42:00Z">
        <w:r w:rsidR="004B2E2A">
          <w:rPr>
            <w:rFonts w:ascii="Rubik" w:eastAsia="Rubik" w:hAnsi="Rubik" w:cs="Rubik"/>
            <w:sz w:val="24"/>
            <w:szCs w:val="24"/>
          </w:rPr>
          <w:t>within</w:t>
        </w:r>
      </w:ins>
      <w:r w:rsidR="004B2E2A">
        <w:rPr>
          <w:rFonts w:ascii="Rubik" w:eastAsia="Rubik" w:hAnsi="Rubik" w:cs="Rubik"/>
          <w:sz w:val="24"/>
          <w:szCs w:val="24"/>
        </w:rPr>
        <w:t xml:space="preserve"> the unit square</w:t>
      </w:r>
      <w:del w:id="500" w:author="André Luís Luza" w:date="2024-08-13T21:42:00Z">
        <w:r>
          <w:rPr>
            <w:rFonts w:ascii="Rubik" w:eastAsia="Rubik" w:hAnsi="Rubik" w:cs="Rubik"/>
            <w:sz w:val="24"/>
            <w:szCs w:val="24"/>
          </w:rPr>
          <w:delText xml:space="preserve"> and starts</w:delText>
        </w:r>
      </w:del>
      <w:ins w:id="501" w:author="André Luís Luza" w:date="2024-08-13T21:42:00Z">
        <w:r w:rsidR="004B2E2A">
          <w:rPr>
            <w:rFonts w:ascii="Rubik" w:eastAsia="Rubik" w:hAnsi="Rubik" w:cs="Rubik"/>
            <w:sz w:val="24"/>
            <w:szCs w:val="24"/>
          </w:rPr>
          <w:t>, starting</w:t>
        </w:r>
      </w:ins>
      <w:r w:rsidR="004B2E2A">
        <w:rPr>
          <w:rFonts w:ascii="Rubik" w:eastAsia="Rubik" w:hAnsi="Rubik" w:cs="Rubik"/>
          <w:sz w:val="24"/>
          <w:szCs w:val="24"/>
        </w:rPr>
        <w:t xml:space="preserve"> at a value </w:t>
      </w:r>
      <w:ins w:id="502" w:author="André Luís Luza" w:date="2024-08-13T21:42:00Z">
        <w:r w:rsidR="004B2E2A">
          <w:rPr>
            <w:rFonts w:ascii="Rubik" w:eastAsia="Rubik" w:hAnsi="Rubik" w:cs="Rubik"/>
            <w:sz w:val="24"/>
            <w:szCs w:val="24"/>
          </w:rPr>
          <w:t xml:space="preserve">of </w:t>
        </w:r>
      </w:ins>
      <w:r w:rsidR="004B2E2A">
        <w:rPr>
          <w:rFonts w:ascii="Rubik" w:eastAsia="Rubik" w:hAnsi="Rubik" w:cs="Rubik"/>
          <w:sz w:val="24"/>
          <w:szCs w:val="24"/>
        </w:rPr>
        <w:t xml:space="preserve">1 in the </w:t>
      </w:r>
      <w:r w:rsidR="004B2E2A">
        <w:rPr>
          <w:rFonts w:ascii="Rubik" w:eastAsia="Rubik" w:hAnsi="Rubik" w:cs="Rubik"/>
          <w:i/>
          <w:sz w:val="24"/>
          <w:szCs w:val="24"/>
        </w:rPr>
        <w:t>y</w:t>
      </w:r>
      <w:r w:rsidR="004B2E2A">
        <w:rPr>
          <w:rFonts w:ascii="Rubik" w:eastAsia="Rubik" w:hAnsi="Rubik" w:cs="Rubik"/>
          <w:sz w:val="24"/>
          <w:szCs w:val="24"/>
        </w:rPr>
        <w:t>-axis</w:t>
      </w:r>
      <w:del w:id="503" w:author="André Luís Luza" w:date="2024-08-13T21:42:00Z">
        <w:r>
          <w:rPr>
            <w:rFonts w:ascii="Rubik" w:eastAsia="Rubik" w:hAnsi="Rubik" w:cs="Rubik"/>
            <w:sz w:val="24"/>
            <w:szCs w:val="24"/>
          </w:rPr>
          <w:delText>,</w:delText>
        </w:r>
      </w:del>
      <w:r w:rsidR="004B2E2A">
        <w:rPr>
          <w:rFonts w:ascii="Rubik" w:eastAsia="Rubik" w:hAnsi="Rubik" w:cs="Rubik"/>
          <w:sz w:val="24"/>
          <w:szCs w:val="24"/>
        </w:rPr>
        <w:t xml:space="preserve"> when there is no loss of area with coral loss</w:t>
      </w:r>
      <w:del w:id="504" w:author="André Luís Luza" w:date="2024-08-13T21:42:00Z">
        <w:r>
          <w:rPr>
            <w:rFonts w:ascii="Rubik" w:eastAsia="Rubik" w:hAnsi="Rubik" w:cs="Rubik"/>
            <w:sz w:val="24"/>
            <w:szCs w:val="24"/>
          </w:rPr>
          <w:delText xml:space="preserve"> and</w:delText>
        </w:r>
      </w:del>
      <w:ins w:id="505" w:author="André Luís Luza" w:date="2024-08-13T21:42:00Z">
        <w:r w:rsidR="004B2E2A">
          <w:rPr>
            <w:rFonts w:ascii="Rubik" w:eastAsia="Rubik" w:hAnsi="Rubik" w:cs="Rubik"/>
            <w:sz w:val="24"/>
            <w:szCs w:val="24"/>
          </w:rPr>
          <w:t>, indicating that</w:t>
        </w:r>
      </w:ins>
      <w:r w:rsidR="004B2E2A">
        <w:rPr>
          <w:rFonts w:ascii="Rubik" w:eastAsia="Rubik" w:hAnsi="Rubik" w:cs="Rubik"/>
          <w:sz w:val="24"/>
          <w:szCs w:val="24"/>
        </w:rPr>
        <w:t xml:space="preserve"> the entire fish functional space is intact. As coral </w:t>
      </w:r>
      <w:del w:id="506" w:author="André Luís Luza" w:date="2024-08-13T21:42:00Z">
        <w:r>
          <w:rPr>
            <w:rFonts w:ascii="Rubik" w:eastAsia="Rubik" w:hAnsi="Rubik" w:cs="Rubik"/>
            <w:sz w:val="24"/>
            <w:szCs w:val="24"/>
          </w:rPr>
          <w:delText>species are removed</w:delText>
        </w:r>
      </w:del>
      <w:ins w:id="507" w:author="André Luís Luza" w:date="2024-08-13T21:42:00Z">
        <w:r w:rsidR="004B2E2A">
          <w:rPr>
            <w:rFonts w:ascii="Rubik" w:eastAsia="Rubik" w:hAnsi="Rubik" w:cs="Rubik"/>
            <w:sz w:val="24"/>
            <w:szCs w:val="24"/>
          </w:rPr>
          <w:t>removal proceeds</w:t>
        </w:r>
      </w:ins>
      <w:r w:rsidR="004B2E2A">
        <w:rPr>
          <w:rFonts w:ascii="Rubik" w:eastAsia="Rubik" w:hAnsi="Rubik" w:cs="Rubik"/>
          <w:sz w:val="24"/>
          <w:szCs w:val="24"/>
        </w:rPr>
        <w:t>, the</w:t>
      </w:r>
      <w:ins w:id="508" w:author="André Luís Luza" w:date="2024-08-13T21:42:00Z">
        <w:r w:rsidR="004B2E2A">
          <w:rPr>
            <w:rFonts w:ascii="Rubik" w:eastAsia="Rubik" w:hAnsi="Rubik" w:cs="Rubik"/>
            <w:sz w:val="24"/>
            <w:szCs w:val="24"/>
          </w:rPr>
          <w:t xml:space="preserve"> hyperbolic</w:t>
        </w:r>
      </w:ins>
      <w:r w:rsidR="004B2E2A">
        <w:rPr>
          <w:rFonts w:ascii="Rubik" w:eastAsia="Rubik" w:hAnsi="Rubik" w:cs="Rubik"/>
          <w:sz w:val="24"/>
          <w:szCs w:val="24"/>
        </w:rPr>
        <w:t xml:space="preserve"> curve decreases monotonically to 1 </w:t>
      </w:r>
      <w:del w:id="509" w:author="André Luís Luza" w:date="2024-08-13T21:42:00Z">
        <w:r>
          <w:rPr>
            <w:rFonts w:ascii="Rubik" w:eastAsia="Rubik" w:hAnsi="Rubik" w:cs="Rubik"/>
            <w:sz w:val="24"/>
            <w:szCs w:val="24"/>
          </w:rPr>
          <w:delText>in</w:delText>
        </w:r>
      </w:del>
      <w:ins w:id="510" w:author="André Luís Luza" w:date="2024-08-13T21:42:00Z">
        <w:r w:rsidR="004B2E2A">
          <w:rPr>
            <w:rFonts w:ascii="Rubik" w:eastAsia="Rubik" w:hAnsi="Rubik" w:cs="Rubik"/>
            <w:sz w:val="24"/>
            <w:szCs w:val="24"/>
          </w:rPr>
          <w:t>on</w:t>
        </w:r>
      </w:ins>
      <w:r w:rsidR="004B2E2A">
        <w:rPr>
          <w:rFonts w:ascii="Rubik" w:eastAsia="Rubik" w:hAnsi="Rubik" w:cs="Rubik"/>
          <w:sz w:val="24"/>
          <w:szCs w:val="24"/>
        </w:rPr>
        <w:t xml:space="preserve"> the </w:t>
      </w:r>
      <w:r w:rsidR="004B2E2A">
        <w:rPr>
          <w:rFonts w:ascii="Rubik" w:eastAsia="Rubik" w:hAnsi="Rubik" w:cs="Rubik"/>
          <w:i/>
          <w:sz w:val="24"/>
          <w:szCs w:val="24"/>
        </w:rPr>
        <w:t>x</w:t>
      </w:r>
      <w:r w:rsidR="004B2E2A">
        <w:rPr>
          <w:rFonts w:ascii="Rubik" w:eastAsia="Rubik" w:hAnsi="Rubik" w:cs="Rubik"/>
          <w:sz w:val="24"/>
          <w:szCs w:val="24"/>
        </w:rPr>
        <w:t xml:space="preserve">-axis as the functional space </w:t>
      </w:r>
      <w:del w:id="511" w:author="André Luís Luza" w:date="2024-08-13T21:42:00Z">
        <w:r>
          <w:rPr>
            <w:rFonts w:ascii="Rubik" w:eastAsia="Rubik" w:hAnsi="Rubik" w:cs="Rubik"/>
            <w:sz w:val="24"/>
            <w:szCs w:val="24"/>
          </w:rPr>
          <w:delText>decreases because</w:delText>
        </w:r>
      </w:del>
      <w:ins w:id="512" w:author="André Luís Luza" w:date="2024-08-13T21:42:00Z">
        <w:r w:rsidR="004B2E2A">
          <w:rPr>
            <w:rFonts w:ascii="Rubik" w:eastAsia="Rubik" w:hAnsi="Rubik" w:cs="Rubik"/>
            <w:sz w:val="24"/>
            <w:szCs w:val="24"/>
          </w:rPr>
          <w:t>shrinks with the removal of</w:t>
        </w:r>
      </w:ins>
      <w:r w:rsidR="004B2E2A">
        <w:rPr>
          <w:rFonts w:ascii="Rubik" w:eastAsia="Rubik" w:hAnsi="Rubik" w:cs="Rubik"/>
          <w:sz w:val="24"/>
          <w:szCs w:val="24"/>
        </w:rPr>
        <w:t xml:space="preserve"> all corals</w:t>
      </w:r>
      <w:del w:id="513" w:author="André Luís Luza" w:date="2024-08-13T21:42:00Z">
        <w:r>
          <w:rPr>
            <w:rFonts w:ascii="Rubik" w:eastAsia="Rubik" w:hAnsi="Rubik" w:cs="Rubik"/>
            <w:sz w:val="24"/>
            <w:szCs w:val="24"/>
          </w:rPr>
          <w:delText xml:space="preserve"> have been lost</w:delText>
        </w:r>
      </w:del>
      <w:r w:rsidR="004B2E2A">
        <w:rPr>
          <w:rFonts w:ascii="Rubik" w:eastAsia="Rubik" w:hAnsi="Rubik" w:cs="Rubik"/>
          <w:sz w:val="24"/>
          <w:szCs w:val="24"/>
        </w:rPr>
        <w:t>.</w:t>
      </w:r>
    </w:p>
    <w:p w14:paraId="0000005F" w14:textId="77777777" w:rsidR="00AD720D" w:rsidRDefault="00AD720D">
      <w:pPr>
        <w:spacing w:line="480" w:lineRule="auto"/>
        <w:rPr>
          <w:rFonts w:ascii="Rubik" w:eastAsia="Rubik" w:hAnsi="Rubik" w:cs="Rubik"/>
          <w:sz w:val="24"/>
          <w:szCs w:val="24"/>
        </w:rPr>
      </w:pPr>
    </w:p>
    <w:p w14:paraId="77C99DC3" w14:textId="77777777" w:rsidR="00F17489" w:rsidRDefault="006A57E3">
      <w:pPr>
        <w:spacing w:line="480" w:lineRule="auto"/>
        <w:rPr>
          <w:del w:id="514" w:author="André Luís Luza" w:date="2024-08-13T21:42:00Z"/>
          <w:rFonts w:ascii="Rubik" w:eastAsia="Rubik" w:hAnsi="Rubik" w:cs="Rubik"/>
          <w:b/>
          <w:sz w:val="24"/>
          <w:szCs w:val="24"/>
        </w:rPr>
      </w:pPr>
      <w:del w:id="515" w:author="André Luís Luza" w:date="2024-08-13T21:42:00Z">
        <w:r>
          <w:rPr>
            <w:rFonts w:ascii="Rubik" w:eastAsia="Rubik" w:hAnsi="Rubik" w:cs="Rubik"/>
            <w:b/>
            <w:sz w:val="24"/>
            <w:szCs w:val="24"/>
          </w:rPr>
          <w:delText>Trait space area (functional diversity) and occupancy</w:delText>
        </w:r>
      </w:del>
    </w:p>
    <w:p w14:paraId="00000060" w14:textId="77777777" w:rsidR="00AD720D" w:rsidRDefault="004B2E2A">
      <w:pPr>
        <w:spacing w:line="480" w:lineRule="auto"/>
        <w:rPr>
          <w:ins w:id="516" w:author="André Luís Luza" w:date="2024-08-13T21:42:00Z"/>
          <w:rFonts w:ascii="Rubik" w:eastAsia="Rubik" w:hAnsi="Rubik" w:cs="Rubik"/>
          <w:b/>
          <w:sz w:val="24"/>
          <w:szCs w:val="24"/>
        </w:rPr>
      </w:pPr>
      <w:ins w:id="517" w:author="André Luís Luza" w:date="2024-08-13T21:42:00Z">
        <w:r>
          <w:rPr>
            <w:rFonts w:ascii="Rubik" w:eastAsia="Rubik" w:hAnsi="Rubik" w:cs="Rubik"/>
            <w:b/>
            <w:sz w:val="24"/>
            <w:szCs w:val="24"/>
          </w:rPr>
          <w:t>Scenario analyses</w:t>
        </w:r>
      </w:ins>
    </w:p>
    <w:p w14:paraId="00000061" w14:textId="0CB64651" w:rsidR="00AD720D" w:rsidRDefault="004B2E2A">
      <w:pPr>
        <w:spacing w:line="480" w:lineRule="auto"/>
        <w:rPr>
          <w:ins w:id="518" w:author="André Luís Luza" w:date="2024-08-13T21:42:00Z"/>
          <w:rFonts w:ascii="Rubik" w:eastAsia="Rubik" w:hAnsi="Rubik" w:cs="Rubik"/>
          <w:sz w:val="24"/>
          <w:szCs w:val="24"/>
        </w:rPr>
      </w:pPr>
      <w:r>
        <w:rPr>
          <w:rFonts w:ascii="Rubik" w:eastAsia="Rubik" w:hAnsi="Rubik" w:cs="Rubik"/>
          <w:sz w:val="24"/>
          <w:szCs w:val="24"/>
        </w:rPr>
        <w:t xml:space="preserve">We </w:t>
      </w:r>
      <w:del w:id="519" w:author="André Luís Luza" w:date="2024-08-13T21:42:00Z">
        <w:r w:rsidR="006A57E3">
          <w:rPr>
            <w:rFonts w:ascii="Rubik" w:eastAsia="Rubik" w:hAnsi="Rubik" w:cs="Rubik"/>
            <w:sz w:val="24"/>
            <w:szCs w:val="24"/>
          </w:rPr>
          <w:delText>used</w:delText>
        </w:r>
      </w:del>
      <w:ins w:id="520" w:author="André Luís Luza" w:date="2024-08-13T21:42:00Z">
        <w:r>
          <w:rPr>
            <w:rFonts w:ascii="Rubik" w:eastAsia="Rubik" w:hAnsi="Rubik" w:cs="Rubik"/>
            <w:sz w:val="24"/>
            <w:szCs w:val="24"/>
          </w:rPr>
          <w:t xml:space="preserve">ran analyses using different </w:t>
        </w:r>
        <w:r w:rsidR="009F6456">
          <w:rPr>
            <w:rFonts w:ascii="Rubik" w:eastAsia="Rubik" w:hAnsi="Rubik" w:cs="Rubik"/>
            <w:sz w:val="24"/>
            <w:szCs w:val="24"/>
          </w:rPr>
          <w:t xml:space="preserve">criterion </w:t>
        </w:r>
        <w:r>
          <w:rPr>
            <w:rFonts w:ascii="Rubik" w:eastAsia="Rubik" w:hAnsi="Rubik" w:cs="Rubik"/>
            <w:sz w:val="24"/>
            <w:szCs w:val="24"/>
          </w:rPr>
          <w:t xml:space="preserve">of coral removal in subnetwork 1 (step 1 of the algorithm). In the first scenario, coral species </w:t>
        </w:r>
        <w:r w:rsidR="009F6456">
          <w:rPr>
            <w:rFonts w:ascii="Rubik" w:eastAsia="Rubik" w:hAnsi="Rubik" w:cs="Rubik"/>
            <w:sz w:val="24"/>
            <w:szCs w:val="24"/>
          </w:rPr>
          <w:t xml:space="preserve">were removed according to their </w:t>
        </w:r>
        <w:r>
          <w:rPr>
            <w:rFonts w:ascii="Rubik" w:eastAsia="Rubik" w:hAnsi="Rubik" w:cs="Rubik"/>
            <w:sz w:val="24"/>
            <w:szCs w:val="24"/>
          </w:rPr>
          <w:t>degree centrality</w:t>
        </w:r>
        <w:r w:rsidR="009F6456">
          <w:rPr>
            <w:rFonts w:ascii="Rubik" w:eastAsia="Rubik" w:hAnsi="Rubik" w:cs="Rubik"/>
            <w:sz w:val="24"/>
            <w:szCs w:val="24"/>
          </w:rPr>
          <w:t xml:space="preserve">, which was measured as the </w:t>
        </w:r>
        <w:r>
          <w:rPr>
            <w:rFonts w:ascii="Rubik" w:eastAsia="Rubik" w:hAnsi="Rubik" w:cs="Rubik"/>
            <w:sz w:val="24"/>
            <w:szCs w:val="24"/>
          </w:rPr>
          <w:t>number of links between each coral and fish species</w:t>
        </w:r>
        <w:r w:rsidR="009F6456">
          <w:rPr>
            <w:rFonts w:ascii="Rubik" w:eastAsia="Rubik" w:hAnsi="Rubik" w:cs="Rubik"/>
            <w:sz w:val="24"/>
            <w:szCs w:val="24"/>
          </w:rPr>
          <w:t xml:space="preserve">. In this scenario, coral removal followed a decreasing order, from </w:t>
        </w:r>
        <w:r>
          <w:rPr>
            <w:rFonts w:ascii="Rubik" w:eastAsia="Rubik" w:hAnsi="Rubik" w:cs="Rubik"/>
            <w:sz w:val="24"/>
            <w:szCs w:val="24"/>
          </w:rPr>
          <w:t xml:space="preserve">the highest to the lowest degree centrality. Therefore, coral with the largest number of associated fishes were the first to be eliminated. </w:t>
        </w:r>
      </w:ins>
    </w:p>
    <w:p w14:paraId="00000062" w14:textId="10B8CE62" w:rsidR="00AD720D" w:rsidRDefault="004B2E2A">
      <w:pPr>
        <w:spacing w:line="480" w:lineRule="auto"/>
        <w:ind w:firstLine="720"/>
        <w:rPr>
          <w:ins w:id="521" w:author="André Luís Luza" w:date="2024-08-13T21:42:00Z"/>
          <w:rFonts w:ascii="Rubik" w:eastAsia="Rubik" w:hAnsi="Rubik" w:cs="Rubik"/>
          <w:sz w:val="24"/>
          <w:szCs w:val="24"/>
        </w:rPr>
      </w:pPr>
      <w:ins w:id="522" w:author="André Luís Luza" w:date="2024-08-13T21:42:00Z">
        <w:r>
          <w:rPr>
            <w:rFonts w:ascii="Rubik" w:eastAsia="Rubik" w:hAnsi="Rubik" w:cs="Rubik"/>
            <w:sz w:val="24"/>
            <w:szCs w:val="24"/>
          </w:rPr>
          <w:t xml:space="preserve">The second scenario involved the random removal of coral species in step 1, where we shuffled the rows in partite </w:t>
        </w:r>
        <m:oMath>
          <m:r>
            <w:rPr>
              <w:rFonts w:ascii="Rubik" w:eastAsia="Rubik" w:hAnsi="Rubik" w:cs="Rubik"/>
              <w:sz w:val="24"/>
              <w:szCs w:val="24"/>
            </w:rPr>
            <m:t>A</m:t>
          </m:r>
        </m:oMath>
        <w:r>
          <w:rPr>
            <w:rFonts w:ascii="Rubik" w:eastAsia="Rubik" w:hAnsi="Rubik" w:cs="Rubik"/>
            <w:sz w:val="24"/>
            <w:szCs w:val="24"/>
          </w:rPr>
          <w:t xml:space="preserve"> one thousand times. Then, we ran the algorithm steps 2-7 as described above for each random data set. At the end of the </w:t>
        </w:r>
        <w:r>
          <w:rPr>
            <w:rFonts w:ascii="Rubik" w:eastAsia="Rubik" w:hAnsi="Rubik" w:cs="Rubik"/>
            <w:sz w:val="24"/>
            <w:szCs w:val="24"/>
          </w:rPr>
          <w:lastRenderedPageBreak/>
          <w:t>randomization we obtained the average robustness</w:t>
        </w:r>
        <w:r w:rsidR="00121245">
          <w:rPr>
            <w:rFonts w:ascii="Rubik" w:eastAsia="Rubik" w:hAnsi="Rubik" w:cs="Rubik"/>
            <w:sz w:val="24"/>
            <w:szCs w:val="24"/>
          </w:rPr>
          <w:t xml:space="preserve"> </w:t>
        </w:r>
        <m:oMath>
          <m:acc>
            <m:accPr>
              <m:chr m:val="̅"/>
              <m:ctrlPr>
                <w:rPr>
                  <w:rFonts w:ascii="Cambria Math" w:eastAsia="Rubik" w:hAnsi="Cambria Math" w:cs="Rubik"/>
                  <w:i/>
                  <w:sz w:val="24"/>
                  <w:szCs w:val="24"/>
                </w:rPr>
              </m:ctrlPr>
            </m:accPr>
            <m:e>
              <m:r>
                <w:rPr>
                  <w:rFonts w:ascii="Cambria Math" w:eastAsia="Rubik" w:hAnsi="Cambria Math" w:cs="Rubik"/>
                  <w:sz w:val="24"/>
                  <w:szCs w:val="24"/>
                </w:rPr>
                <m:t>R</m:t>
              </m:r>
            </m:e>
          </m:acc>
        </m:oMath>
        <w:r>
          <w:rPr>
            <w:rFonts w:ascii="Rubik" w:eastAsia="Rubik" w:hAnsi="Rubik" w:cs="Rubik"/>
            <w:sz w:val="24"/>
            <w:szCs w:val="24"/>
          </w:rPr>
          <w:t xml:space="preserve"> and associated 95% Confidence Intervals.</w:t>
        </w:r>
      </w:ins>
    </w:p>
    <w:p w14:paraId="00000063" w14:textId="238DB764" w:rsidR="00AD720D" w:rsidRDefault="004B2E2A">
      <w:pPr>
        <w:spacing w:line="480" w:lineRule="auto"/>
        <w:ind w:firstLine="720"/>
        <w:rPr>
          <w:ins w:id="523" w:author="André Luís Luza" w:date="2024-08-13T21:42:00Z"/>
          <w:rFonts w:ascii="Rubik" w:eastAsia="Rubik" w:hAnsi="Rubik" w:cs="Rubik"/>
          <w:b/>
          <w:sz w:val="24"/>
          <w:szCs w:val="24"/>
        </w:rPr>
      </w:pPr>
      <w:ins w:id="524" w:author="André Luís Luza" w:date="2024-08-13T21:42:00Z">
        <w:r>
          <w:rPr>
            <w:rFonts w:ascii="Rubik" w:eastAsia="Rubik" w:hAnsi="Rubik" w:cs="Rubik"/>
            <w:sz w:val="24"/>
            <w:szCs w:val="24"/>
          </w:rPr>
          <w:t xml:space="preserve">The third scenario involved the removal of corals based on their vulnerability to bleaching and post-bleaching mortality. The key drivers of coral mortality and eventual loss are their vulnerability to bleaching and ability to recover from bleaching events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{"citationID":"KwCey73R","properties":{"formattedCitation":"(Bleuel et al., 2021; Freeman et al., 2013; Hoegh-Guldberg et al., 2007)","plainCitation":"(Bleuel et al., 2021; Freeman et al., 2013; Hoegh-Guldberg et al., 2007)","noteIndex":0},"citationItems":[{"id":297,"uris":["http://zotero.org/users/local/0pDY6SAD/items/FDGNUPAK"],"itemData":{"id":297,"type":"article-journal","abstract":"Abstract\n            Global climate change is a major threat to reefs by increasing the frequency and severity of coral bleaching events over time, reducing coral cover and diversity. Ocean warming may cause shifts in coral communities by increasing temperatures above coral’s upper thermal limits in tropical regions, and by making extratropical regions (marginal reefs) more suitable and potential refugia. We used Bayesian models to project coral occurrence, cover and bleaching probabilities in Southwestern Atlantic and predicted how these probabilities will change under a high-emission scenario (RCP8.5). By overlapping these projections, we categorized areas that combine high probabilities of coral occurrence, cover and bleaching as vulnerability-hotspots. Current coral occurrence and cover probabilities were higher in the tropics (1°S–20°S) but both will decrease and shift to new suitable extratropical reefs (20°S–27°S; tropicalization) with ocean warming. Over 90% of the area present low and mild vulnerability, while the vulnerability-hotspots represent</w:instrText>
        </w:r>
        <w:r w:rsidR="008F352D">
          <w:rPr>
            <w:rFonts w:ascii="Times New Roman" w:eastAsia="Rubik" w:hAnsi="Times New Roman" w:cs="Times New Roman"/>
            <w:sz w:val="24"/>
            <w:szCs w:val="24"/>
          </w:rPr>
          <w:instrText> </w:instrText>
        </w:r>
        <w:r w:rsidR="008F352D">
          <w:rPr>
            <w:rFonts w:ascii="Rubik" w:eastAsia="Rubik" w:hAnsi="Rubik" w:cs="Rubik"/>
            <w:sz w:val="24"/>
            <w:szCs w:val="24"/>
          </w:rPr>
          <w:instrText>~</w:instrText>
        </w:r>
        <w:r w:rsidR="008F352D">
          <w:rPr>
            <w:rFonts w:ascii="Times New Roman" w:eastAsia="Rubik" w:hAnsi="Times New Roman" w:cs="Times New Roman"/>
            <w:sz w:val="24"/>
            <w:szCs w:val="24"/>
          </w:rPr>
          <w:instrText> </w:instrText>
        </w:r>
        <w:r w:rsidR="008F352D">
          <w:rPr>
            <w:rFonts w:ascii="Rubik" w:eastAsia="Rubik" w:hAnsi="Rubik" w:cs="Rubik"/>
            <w:sz w:val="24"/>
            <w:szCs w:val="24"/>
          </w:rPr>
          <w:instrText xml:space="preserve">3% under current and future scenarios, but include the most biodiverse reef complex in South Atlantic (13°S–18°S; Abrolhos Bank). As bleaching probabilities increase with warming, the least vulnerable areas that could act as potential refugia are predicted to reduce by 50%. Predicting potential refugia and highly vulnerable areas can inform conservation actions to face climate change.","container-title":"Scientific Reports","DOI":"10.1038/s41598-021-92202-2","ISSN":"2045-2322","issue":"1","journalAbbreviation":"Sci Rep","language":"en","page":"12833","source":"DOI.org (Crossref)","title":"Coral distribution and bleaching vulnerability areas in Southwestern Atlantic under ocean warming","volume":"11","author":[{"family":"Bleuel","given":"Jessica"},{"family":"Pennino","given":"Maria Grazia"},{"family":"Longo","given":"Guilherme O."}],"issued":{"date-parts":[["2021",6,25]]}}},{"id":333,"uris":["http://zotero.org/users/local/0pDY6SAD/items/AJS963TJ"],"itemData":{"id":333,"type":"article-journal","container-title":"PLoS ONE","DOI":"10.1371/journal.pone.0082404","ISSN":"1932-6203","issue":"12","journalAbbreviation":"PLoS ONE","language":"en","page":"e82404","source":"DOI.org (Crossref)","title":"Coral Reef Habitat Response to Climate Change Scenarios","volume":"8","author":[{"family":"Freeman","given":"Lauren A."},{"family":"Kleypas","given":"Joan A."},{"family":"Miller","given":"Arthur J."}],"editor":[{"family":"Bograd","given":"Steven J."}],"issued":{"date-parts":[["2013",12,5]]}}},{"id":337,"uris":["http://zotero.org/users/local/0pDY6SAD/items/DU9H8QSY"],"itemData":{"id":337,"type":"article-journal","abstract":"Atmospheric carbon dioxide concentration is expected to exceed 500 parts per million and global temperatures to rise by at least 2°C by 2050 to 2100, values that significantly exceed those of at least the past 420,000 years during which most extant marine organisms evolved. Under conditions expected in the 21st century, global warming and ocean acidification will compromise carbonate accretion, with corals becoming increasingly rare on reef systems. The result will be less diverse reef communities and carbonate reef structures that fail to be maintained. Climate change also exacerbates local stresses from declining water quality and overexploitation of key species, driving reefs increasingly toward the tipping point for functional collapse. This review presents future scenarios for coral reefs that predict increasingly serious consequences for reef-associated fisheries, tourism, coastal protection, and people. As the International Year of the Reef 2008 begins, scaled-up management intervention and decisive action on global emissions are required if the loss of coral-dominated ecosystems is to be avoided.","container-title":"Science","DOI":"10.1126/science.1152509","ISSN":"0036-8075, 1095-9203","issue":"5857","journalAbbreviation":"Science","language":"en","page":"1737-1742","source":"DOI.org (Crossref)","title":"Coral Reefs Under Rapid Climate Change and Ocean Acidification","volume":"318","author":[{"family":"Hoegh-Guldberg","given":"O."},{"family":"Mumby","given":"P. J."},{"family":"Hooten","given":"A. J."},{"family":"Steneck","given":"R. S."},{"family":"Greenfield","given":"P."},{"family":"Gomez","given":"E."},{"family":"Harvell","given":"C. D."},{"family":"Sale","given":"P. F."},{"family":"Edwards","given":"A. J."},{"family":"Caldeira","given":"K."},{"family":"Knowlton","given":"N."},{"family":"Eakin","given":"C. M."},{"family":"Iglesias-Prieto","given":"R."},{"family":"Muthiga","given":"N."},{"family":"Bradbury","given":"R. H."},{"family":"Dubi","given":"A."},{"family":"Hatziolos","given":"M. E."}],"issued":{"date-parts":[["2007",12,14]]}}}],"schema":"https://github.com/citation-style-language/schema/raw/master/csl-citation.json"}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(Bleuel et al., 2021; Freeman et al., 2013; Hoegh-Guldberg et al., 2007)</w:t>
        </w:r>
        <w:r w:rsidR="008F352D">
          <w:rPr>
            <w:rFonts w:ascii="Rubik" w:eastAsia="Rubik" w:hAnsi="Rubik" w:cs="Rubik"/>
            <w:sz w:val="24"/>
            <w:szCs w:val="24"/>
          </w:rPr>
          <w:fldChar w:fldCharType="end"/>
        </w:r>
        <w:r>
          <w:rPr>
            <w:rFonts w:ascii="Rubik" w:eastAsia="Rubik" w:hAnsi="Rubik" w:cs="Rubik"/>
            <w:sz w:val="24"/>
            <w:szCs w:val="24"/>
          </w:rPr>
          <w:t xml:space="preserve">. Nonetheless, bleaching vulnerability and post-bleaching mortality vary with biological species traits such as occurrence depth, symbiotic association, growth rate and competitive ability (to endure against competition with algae and zoanthids). Using this background </w:t>
        </w:r>
        <w:r w:rsidR="00824312">
          <w:rPr>
            <w:rFonts w:ascii="Rubik" w:eastAsia="Rubik" w:hAnsi="Rubik" w:cs="Rubik"/>
            <w:sz w:val="24"/>
            <w:szCs w:val="24"/>
          </w:rPr>
          <w:t>information,</w:t>
        </w:r>
        <w:r>
          <w:rPr>
            <w:rFonts w:ascii="Rubik" w:eastAsia="Rubik" w:hAnsi="Rubik" w:cs="Rubik"/>
            <w:sz w:val="24"/>
            <w:szCs w:val="24"/>
          </w:rPr>
          <w:t xml:space="preserve"> we went to the literature to gather data to build a vulnerability-based scenario, in which corals with higher bleaching probability and post-bleaching mortality and lower growth rates and competitive ability were removed first from the network. The </w:t>
        </w:r>
      </w:ins>
      <w:customXmlInsRangeStart w:id="525" w:author="André Luís Luza" w:date="2024-08-13T21:42:00Z"/>
      <w:sdt>
        <w:sdtPr>
          <w:tag w:val="goog_rdk_15"/>
          <w:id w:val="165749"/>
        </w:sdtPr>
        <w:sdtEndPr/>
        <w:sdtContent>
          <w:customXmlInsRangeEnd w:id="525"/>
          <w:customXmlInsRangeStart w:id="526" w:author="André Luís Luza" w:date="2024-08-13T21:42:00Z"/>
        </w:sdtContent>
      </w:sdt>
      <w:customXmlInsRangeEnd w:id="526"/>
      <w:ins w:id="527" w:author="André Luís Luza" w:date="2024-08-13T21:42:00Z">
        <w:r>
          <w:rPr>
            <w:rFonts w:ascii="Rubik" w:eastAsia="Rubik" w:hAnsi="Rubik" w:cs="Rubik"/>
            <w:sz w:val="24"/>
            <w:szCs w:val="24"/>
          </w:rPr>
          <w:t>vulnerability-based scenario respected the following order:</w:t>
        </w:r>
      </w:ins>
    </w:p>
    <w:p w14:paraId="00000064" w14:textId="2595E900" w:rsidR="00AD720D" w:rsidRDefault="004B2E2A">
      <w:pPr>
        <w:spacing w:line="480" w:lineRule="auto"/>
        <w:rPr>
          <w:ins w:id="528" w:author="André Luís Luza" w:date="2024-08-13T21:42:00Z"/>
          <w:rFonts w:ascii="Rubik" w:eastAsia="Rubik" w:hAnsi="Rubik" w:cs="Rubik"/>
          <w:sz w:val="24"/>
          <w:szCs w:val="24"/>
        </w:rPr>
      </w:pPr>
      <w:ins w:id="529" w:author="André Luís Luza" w:date="2024-08-13T21:42:00Z">
        <w:r>
          <w:rPr>
            <w:rFonts w:ascii="Rubik" w:eastAsia="Rubik" w:hAnsi="Rubik" w:cs="Rubik"/>
            <w:sz w:val="24"/>
            <w:szCs w:val="24"/>
          </w:rPr>
          <w:t xml:space="preserve">1- </w:t>
        </w:r>
        <w:r>
          <w:rPr>
            <w:rFonts w:ascii="Rubik" w:eastAsia="Rubik" w:hAnsi="Rubik" w:cs="Rubik"/>
            <w:i/>
            <w:sz w:val="24"/>
            <w:szCs w:val="24"/>
          </w:rPr>
          <w:t xml:space="preserve">Mussismilia harttii </w:t>
        </w:r>
        <w:r>
          <w:rPr>
            <w:rFonts w:ascii="Rubik" w:eastAsia="Rubik" w:hAnsi="Rubik" w:cs="Rubik"/>
            <w:sz w:val="24"/>
            <w:szCs w:val="24"/>
          </w:rPr>
          <w:t>- high bleaching levels, high post-bleaching mortality levels (</w:t>
        </w:r>
        <w:r w:rsidR="008F352D">
          <w:rPr>
            <w:rFonts w:ascii="Rubik" w:eastAsia="Rubik" w:hAnsi="Rubik" w:cs="Rubik"/>
            <w:sz w:val="24"/>
            <w:szCs w:val="24"/>
          </w:rPr>
          <w:t xml:space="preserve">see </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{"citationID":"RrEopTK8","properties":{"formattedCitation":"(Corazza et al., 2024; Pereira et al., 2022; Teixeira et al., 2019)","plainCitation":"(Corazza et al., 2024; Pereira et al., 2022; Teixeira et al., 2019)","dontUpdate":true,"noteIndex":0},"citationItems":[{"id":264,"uris":["http://zotero.org/users/local/0pDY6SAD/items/BCE2SAP6"],"itemData":{"id":264,"type":"article-journal","container-title":"Marine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G."},{"family":"Zilberberg","given":"Carla"},{"family":"Mies","given":"Miguel"}],"issued":{"date-parts":[["2024",5]]}}},{"id":262,"uris":["http://zotero.org/users/local/0pDY6SAD/items/SPMAWVGG"],"itemData":{"id":262,"type":"article-journal","abstract":"Thermal stress is now considered the major recent cause of coral reef degradation; yet few studies have been conducted describing those effects on Southwestern Atlantic (SWA) reefs. The SWA represents a coral endemism hotspot with low-functional redundancy and therefore high extinction risk. Recent research has suggested a “thermal refuge” potential for SWA; however, evidence could suggest a different trend. We report herein an unprecedented coral mortality on the largest coastal Brazilian Marine Protected Area (MPA) following the worst thermal stress event since 1985. Degree Heating Week (DHW) values over 4.0 were observed for 107 days, averaging 8.70 for the period, with a maximum of 12.1. Average live coral cover was reduced by 18.1% while average turf algae cover increase by 19.3%. Mortality was highest for three coral species, with a mean mortality of 50.8% per transect for\n              Millepora braziliensis\n              , 32.6% for\n              Mussismilia harttii\n              and 16.6% for\n              Millepora alcicornis\n              . Our unique data for SWA indicates that the populations of two Brazilian endemic species (\n              Millepora braziliensis\n              and\n              Mussismilia harttii\n              ) are under severe threat from global warming and that overall coral cover has been dramatically reduced. Hence, the idea of a possible “thermal” refugia within the SWA must be taken with caution for this coral endemism hotspot.","container-title":"Frontiers in Marine Science","DOI":"10.3389/fmars.2022.725778","ISSN":"2296-7745","journalAbbreviation":"Front. Mar. Sci.","page":"725778","source":"DOI.org (Crossref)","title":"Unprecedented Coral Mortality on Southwestern Atlantic Coral Reefs Following Major Thermal Stress","volume":"9","author":[{"family":"Pereira","given":"Pedro H. C."},{"family":"Lima","given":"Gislaine V."},{"family":"Pontes","given":"Antônio V. F."},{"family":"Côrtes","given":"Luis G. F."},{"family":"Gomes","given":"Erandy"},{"family":"Sampaio","given":"Cláudio L. S."},{"family":"Pinto","given":"Taciana Kramer"},{"family":"Miranda","given":"Ricardo J."},{"family":"Cardoso","given":"Andrei Tiego Cunha"},{"family":"Araujo","given":"Julia Caon"},{"family":"Seoane","given":"José Carlos Sícoli"}],"issued":{"date-parts":[["2022",5,20]]}}},{"id":395,"uris":["http://zotero.org/users/local/0pDY6SAD/items/QBR624ZS"],"itemData":{"id":395,"type":"article-journal","container-title":"Coral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Corazza et al., 2024; Pereira et al., 2022; Teixeira et al., 2019)</w:t>
        </w:r>
        <w:r w:rsidR="008F352D">
          <w:rPr>
            <w:rFonts w:ascii="Rubik" w:eastAsia="Rubik" w:hAnsi="Rubik" w:cs="Rubik"/>
            <w:sz w:val="24"/>
            <w:szCs w:val="24"/>
          </w:rPr>
          <w:fldChar w:fldCharType="end"/>
        </w:r>
        <w:r>
          <w:rPr>
            <w:rFonts w:ascii="Rubik" w:eastAsia="Rubik" w:hAnsi="Rubik" w:cs="Rubik"/>
            <w:sz w:val="24"/>
            <w:szCs w:val="24"/>
          </w:rPr>
          <w:t>, low recovery rates leading to colony erosion</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{"citationID":"iTKmxZF5","properties":{"formattedCitation":"(Braz et al., 2022)","plainCitation":"(Braz et al., 2022)","noteIndex":0},"citationItems":[{"id":265,"uris":["http://zotero.org/users/local/0pDY6SAD/items/KYYTQ52G"],"itemData":{"id":265,"type":"article-journal","container-title":"Coral Reefs","DOI":"10.1007/s00338-022-02303-1","ISSN":"0722-4028, 1432-0975","issue":"5","journalAbbreviation":"Coral Reefs","language":"en","page":"1537-1548","source":"DOI.org (Crossref)","title":"Unprecedented erosion of Mussismilia harttii, a major reef-building species in the Southwestern Atlantic, after the 2019 bleaching event","volume":"41","author":[{"family":"Braz","given":"Giulia B."},{"family":"Lacerda","given":"Carlos H. F."},{"family":"Evangelista","given":"Heitor"},{"family":"Güth","given":"Arthur Z."},{"family":"Rumbelsperger","given":"Anelize M. B."},{"family":"Capel","given":"Kátia C. C."},{"family":"Dall’Occo","given":"Paola L."},{"family":"Mies","given":"Miguel"}],"issued":{"date-parts":[["2022",10]]}}}],"schema":"https://github.com/citation-style-language/schema/raw/master/csl-citation.json"}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(Braz et al., 2022)</w:t>
        </w:r>
        <w:r w:rsidR="008F352D">
          <w:rPr>
            <w:rFonts w:ascii="Rubik" w:eastAsia="Rubik" w:hAnsi="Rubik" w:cs="Rubik"/>
            <w:sz w:val="24"/>
            <w:szCs w:val="24"/>
          </w:rPr>
          <w:fldChar w:fldCharType="end"/>
        </w:r>
        <w:r>
          <w:rPr>
            <w:rFonts w:ascii="Rubik" w:eastAsia="Rubik" w:hAnsi="Rubik" w:cs="Rubik"/>
            <w:sz w:val="24"/>
            <w:szCs w:val="24"/>
          </w:rPr>
          <w:t>;</w:t>
        </w:r>
      </w:ins>
    </w:p>
    <w:p w14:paraId="00000065" w14:textId="680999CC" w:rsidR="00AD720D" w:rsidRDefault="004B2E2A">
      <w:pPr>
        <w:spacing w:line="480" w:lineRule="auto"/>
        <w:rPr>
          <w:ins w:id="530" w:author="André Luís Luza" w:date="2024-08-13T21:42:00Z"/>
          <w:rFonts w:ascii="Rubik" w:eastAsia="Rubik" w:hAnsi="Rubik" w:cs="Rubik"/>
          <w:sz w:val="24"/>
          <w:szCs w:val="24"/>
        </w:rPr>
      </w:pPr>
      <w:ins w:id="531" w:author="André Luís Luza" w:date="2024-08-13T21:42:00Z">
        <w:r>
          <w:rPr>
            <w:rFonts w:ascii="Rubik" w:eastAsia="Rubik" w:hAnsi="Rubik" w:cs="Rubik"/>
            <w:sz w:val="24"/>
            <w:szCs w:val="24"/>
          </w:rPr>
          <w:t xml:space="preserve">2- </w:t>
        </w:r>
        <w:r>
          <w:rPr>
            <w:rFonts w:ascii="Rubik" w:eastAsia="Rubik" w:hAnsi="Rubik" w:cs="Rubik"/>
            <w:i/>
            <w:sz w:val="24"/>
            <w:szCs w:val="24"/>
          </w:rPr>
          <w:t>Millepora alcicornis</w:t>
        </w:r>
        <w:r>
          <w:rPr>
            <w:rFonts w:ascii="Rubik" w:eastAsia="Rubik" w:hAnsi="Rubik" w:cs="Rubik"/>
            <w:sz w:val="24"/>
            <w:szCs w:val="24"/>
          </w:rPr>
          <w:t xml:space="preserve"> -  high bleaching levels, high post-bleaching mortality levels</w:t>
        </w:r>
        <w:r w:rsidR="008F352D">
          <w:rPr>
            <w:rFonts w:ascii="Rubik" w:eastAsia="Rubik" w:hAnsi="Rubik" w:cs="Rubik"/>
            <w:sz w:val="24"/>
            <w:szCs w:val="24"/>
          </w:rPr>
          <w:t xml:space="preserve"> (see </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{"citationID":"beFxq3pS","properties":{"formattedCitation":"(Corazza et al., 2024; Pereira et al., 2022; Teixeira et al., 2019)","plainCitation":"(Corazza et al., 2024; Pereira et al., 2022; Teixeira et al., 2019)","dontUpdate":true,"noteIndex":0},"citationItems":[{"id":264,"uris":["http://zotero.org/users/local/0pDY6SAD/items/BCE2SAP6"],"itemData":{"id":264,"type":"article-journal","container-title":"Marine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G."},{"family":"Zilberberg","given":"Carla"},{"family":"Mies","given":"Miguel"}],"issued":{"date-parts":[["2024",5]]}}},{"id":262,"uris":["http://zotero.org/users/local/0pDY6SAD/items/SPMAWVGG"],"itemData":{"id":262,"type":"article-journal","abstract":"Thermal stress is now considered the major recent cause of coral reef degradation; yet few studies have been conducted describing those effects on Southwestern Atlantic (SWA) reefs. The SWA represents a coral endemism hotspot with low-functional redundancy and therefore high extinction risk. Recent research has suggested a “thermal refuge” potential for SWA; however, evidence could suggest a different trend. We report herein an unprecedented coral mortality on the largest coastal Brazilian Marine Protected Area (MPA) following the worst thermal stress event since 1985. Degree Heating Week (DHW) values over 4.0 were observed for 107 days, averaging 8.70 for the period, with a maximum of 12.1. Average live coral cover was reduced by 18.1% while average turf algae cover increase by 19.3%. Mortality was highest for three coral species, with a mean mortality of 50.8% per transect for\n              Millepora braziliensis\n              , 32.6% for\n              Mussismilia harttii\n              and 16.6% for\n              Millepora alcicornis\n              . Our unique data for SWA indicates that the populations of two Brazilian endemic species (\n              Millepora braziliensis\n              and\n              Mussismilia harttii\n              ) are under severe threat from global warming and that overall coral cover has been dramatically reduced. Hence, the idea of a possible “thermal” refugia within the SWA must be taken with caution for this coral endemism hotspot.","container-title":"Frontiers in Marine Science","DOI":"10.3389/fmars.2022.725778","ISSN":"2296-7745","journalAbbreviation":"Front. Mar. Sci.","page":"725778","source":"DOI.org (Crossref)","title":"Unprecedented Coral Mortality on Southwestern Atlantic Coral Reefs Following Major Thermal Stress","volume":"9","author":[{"family":"Pereira","given":"Pedro H. C."},{"family":"Lima","given":"Gislaine V."},{"family":"Pontes","given":"Antônio V. F."},{"family":"Côrtes","given":"Luis G. F."},{"family":"Gomes","given":"Erandy"},{"family":"Sampaio","given":"Cláudio L. S."},{"family":"Pinto","given":"Taciana Kramer"},{"family":"Miranda","given":"Ricardo J."},{"family":"Cardoso","given":"Andrei Tiego Cunha"},{"family":"Araujo","given":"Julia Caon"},{"family":"Seoane","given":"José Carlos Sícoli"}],"issued":{"date-parts":[["2022",5,20]]}}},{"id":395,"uris":["http://zotero.org/users/local/0pDY6SAD/items/QBR624ZS"],"itemData":{"id":395,"type":"article-journal","container-title":"Coral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Corazza et al., 2024; Pereira et al., 2022; Teixeira et al., 2019)</w:t>
        </w:r>
        <w:r w:rsidR="008F352D">
          <w:rPr>
            <w:rFonts w:ascii="Rubik" w:eastAsia="Rubik" w:hAnsi="Rubik" w:cs="Rubik"/>
            <w:sz w:val="24"/>
            <w:szCs w:val="24"/>
          </w:rPr>
          <w:fldChar w:fldCharType="end"/>
        </w:r>
        <w:r>
          <w:rPr>
            <w:rFonts w:ascii="Rubik" w:eastAsia="Rubik" w:hAnsi="Rubik" w:cs="Rubik"/>
            <w:sz w:val="24"/>
            <w:szCs w:val="24"/>
          </w:rPr>
          <w:t xml:space="preserve">. The species has high competitive ability and growth rates, often considered a weedy species in the Caribbean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{"citationID":"3hket2Jl","properties":{"formattedCitation":"(Cramer et al., 2021)","plainCitation":"(Cramer et al., 2021)","noteIndex":0},"citationItems":[{"id":267,"uris":["http://zotero.org/users/local/0pDY6SAD/items/ZWLQPK82"],"itemData":{"id":267,"type":"article-journal","abstract":"Abstract\n            \n              The mass die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off of Caribbean corals has transformed many of this region’s reefs to macroalgal</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dominated habitats since systematic monitoring began in the 1970s. Although attributed to a combination of local and global human stressors, the lack of long</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term data on Caribbean reef coral communities has prevented a clear understanding of the causes and consequences of coral declines. We integrated paleoecological, historical, and modern survey data to track the occurrence of major coral species and life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history groups throughout the Caribbean from the prehuman period to the present. The regional loss of\n              Acropora\n              corals beginning by the 1960s from local human disturbances resulted in increases in the occurrence of formerly subdominant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tolerant and weedy scleractinian corals and the competitive hydrozoan\n              Millepora\n              beginning in the 1970s and 1980s. These transformations have resulted in the homogenization of coral communities within individual countries. However, increases in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tolerant and weedy corals have slowed or reversed since the 1980s and 1990s in tandem with intensified coral bleaching and disease. These patterns reveal the long history of increasingly stressful environmental conditions on Caribbean reefs that began with widespread local human disturbances and have recently culminated in the combined effects of local and global change.","container-title":"Ecology and Evolution","DOI":"10.1002/ece3.7808","ISSN":"2045-7758, 2045-7758","issue":"15","journalAbbreviation":"Ecology and Evolution","language":"en","page":"10098-10118","source":"DOI.org (Crossref)","title":"The transformation of Caribbean coral communities since humans","volume":"11","author":[{"family":"Cramer","given":"Katie L."},{"family":"Donovan","given":"Mary K."},{"family":"Jackson","given":"Jeremy B. C."},{"family":"Greenstein","given":"Benjamin J."},{"family":"Korpanty","given":"Chelsea A."},{"family":"Cook","given":"Geoffrey M."},{"family":"Pandolfi","given":"John M."}],"issued":{"date-parts":[["2021",8]]}}}],"schema":"https://github.com/citation-style-language/schema/raw/master/csl-citation.json"}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(Cramer et al., 2021)</w:t>
        </w:r>
        <w:r w:rsidR="008F352D">
          <w:rPr>
            <w:rFonts w:ascii="Rubik" w:eastAsia="Rubik" w:hAnsi="Rubik" w:cs="Rubik"/>
            <w:sz w:val="24"/>
            <w:szCs w:val="24"/>
          </w:rPr>
          <w:fldChar w:fldCharType="end"/>
        </w:r>
        <w:r>
          <w:rPr>
            <w:rFonts w:ascii="Rubik" w:eastAsia="Rubik" w:hAnsi="Rubik" w:cs="Rubik"/>
            <w:sz w:val="24"/>
            <w:szCs w:val="24"/>
          </w:rPr>
          <w:t xml:space="preserve">, therefore with a higher recovery potential compared to </w:t>
        </w:r>
        <w:r>
          <w:rPr>
            <w:rFonts w:ascii="Rubik" w:eastAsia="Rubik" w:hAnsi="Rubik" w:cs="Rubik"/>
            <w:i/>
            <w:sz w:val="24"/>
            <w:szCs w:val="24"/>
          </w:rPr>
          <w:t>M. harttii</w:t>
        </w:r>
        <w:r>
          <w:rPr>
            <w:rFonts w:ascii="Rubik" w:eastAsia="Rubik" w:hAnsi="Rubik" w:cs="Rubik"/>
            <w:sz w:val="24"/>
            <w:szCs w:val="24"/>
          </w:rPr>
          <w:t>;</w:t>
        </w:r>
      </w:ins>
    </w:p>
    <w:p w14:paraId="00000066" w14:textId="6F687DF4" w:rsidR="00AD720D" w:rsidRDefault="004B2E2A">
      <w:pPr>
        <w:spacing w:line="480" w:lineRule="auto"/>
        <w:rPr>
          <w:ins w:id="532" w:author="André Luís Luza" w:date="2024-08-13T21:42:00Z"/>
          <w:rFonts w:ascii="Rubik" w:eastAsia="Rubik" w:hAnsi="Rubik" w:cs="Rubik"/>
          <w:sz w:val="24"/>
          <w:szCs w:val="24"/>
        </w:rPr>
      </w:pPr>
      <w:ins w:id="533" w:author="André Luís Luza" w:date="2024-08-13T21:42:00Z">
        <w:r>
          <w:rPr>
            <w:rFonts w:ascii="Rubik" w:eastAsia="Rubik" w:hAnsi="Rubik" w:cs="Rubik"/>
            <w:i/>
            <w:sz w:val="24"/>
            <w:szCs w:val="24"/>
          </w:rPr>
          <w:lastRenderedPageBreak/>
          <w:t xml:space="preserve">3- </w:t>
        </w:r>
      </w:ins>
      <w:customXmlInsRangeStart w:id="534" w:author="André Luís Luza" w:date="2024-08-13T21:42:00Z"/>
      <w:sdt>
        <w:sdtPr>
          <w:tag w:val="goog_rdk_25"/>
          <w:id w:val="-299070596"/>
        </w:sdtPr>
        <w:sdtEndPr/>
        <w:sdtContent>
          <w:customXmlInsRangeEnd w:id="534"/>
          <w:customXmlInsRangeStart w:id="535" w:author="André Luís Luza" w:date="2024-08-13T21:42:00Z"/>
        </w:sdtContent>
      </w:sdt>
      <w:customXmlInsRangeEnd w:id="535"/>
      <w:ins w:id="536" w:author="André Luís Luza" w:date="2024-08-13T21:42:00Z">
        <w:r>
          <w:rPr>
            <w:rFonts w:ascii="Rubik" w:eastAsia="Rubik" w:hAnsi="Rubik" w:cs="Rubik"/>
            <w:i/>
            <w:sz w:val="24"/>
            <w:szCs w:val="24"/>
          </w:rPr>
          <w:t>Agaricia</w:t>
        </w:r>
        <w:r>
          <w:rPr>
            <w:rFonts w:ascii="Rubik" w:eastAsia="Rubik" w:hAnsi="Rubik" w:cs="Rubik"/>
            <w:sz w:val="24"/>
            <w:szCs w:val="24"/>
          </w:rPr>
          <w:t xml:space="preserve"> spp. -  high bleaching levels and post-bleaching mortality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{"citationID":"guqX9Tjf","properties":{"formattedCitation":"(Corazza et al., 2024; Pereira et al., 2022; Teixeira et al., 2019)","plainCitation":"(Corazza et al., 2024; Pereira et al., 2022; Teixeira et al., 2019)","noteIndex":0},"citationItems":[{"id":264,"uris":["http://zotero.org/users/local/0pDY6SAD/items/BCE2SAP6"],"itemData":{"id":264,"type":"article-journal","container-title":"Marine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G."},{"family":"Zilberberg","given":"Carla"},{"family":"Mies","given":"Miguel"}],"issued":{"date-parts":[["2024",5]]}}},{"id":262,"uris":["http://zotero.org/users/local/0pDY6SAD/items/SPMAWVGG"],"itemData":{"id":262,"type":"article-journal","abstract":"Thermal stress is now considered the major recent cause of coral reef degradation; yet few studies have been conducted describing those effects on Southwestern Atlantic (SWA) reefs. The SWA represents a coral endemism hotspot with low-functional redundancy and therefore high extinction risk. Recent research has suggested a “thermal refuge” potential for SWA; however, evidence could suggest a different trend. We report herein an unprecedented coral mortality on the largest coastal Brazilian Marine Protected Area (MPA) following the worst thermal stress event since 1985. Degree Heating Week (DHW) values over 4.0 were observed for 107 days, averaging 8.70 for the period, with a maximum of 12.1. Average live coral cover was reduced by 18.1% while average turf algae cover increase by 19.3%. Mortality was highest for three coral species, with a mean mortality of 50.8% per transect for\n              Millepora braziliensis\n              , 32.6% for\n              Mussismilia harttii\n              and 16.6% for\n              Millepora alcicornis\n              . Our unique data for SWA indicates that the populations of two Brazilian endemic species (\n              Millepora braziliensis\n              and\n              Mussismilia harttii\n              ) are under severe threat from global warming and that overall coral cover has been dramatically reduced. Hence, the idea of a possible “thermal” refugia within the SWA must be taken with caution for this coral endemism hotspot.","container-title":"Frontiers in Marine Science","DOI":"10.3389/fmars.2022.725778","ISSN":"2296-7745","journalAbbreviation":"Front. Mar. Sci.","page":"725778","source":"DOI.org (Crossref)","title":"Unprecedented Coral Mortality on Southwestern Atlantic Coral Reefs Following Major Thermal Stress","volume":"9","author":[{"family":"Pereira","given":"Pedro H. C."},{"family":"Lima","given":"Gislaine V."},{"family":"Pontes","given":"Antônio V. F."},{"family":"Côrtes","given":"Luis G. F."},{"family":"Gomes","given":"Erandy"},{"family":"Sampaio","given":"Cláudio L. S."},{"family":"Pinto","given":"Taciana Kramer"},{"family":"Miranda","given":"Ricardo J."},{"family":"Cardoso","given":"Andrei Tiego Cunha"},{"family":"Araujo","given":"Julia Caon"},{"family":"Seoane","given":"José Carlos Sícoli"}],"issued":{"date-parts":[["2022",5,20]]}}},{"id":395,"uris":["http://zotero.org/users/local/0pDY6SAD/items/QBR624ZS"],"itemData":{"id":395,"type":"article-journal","container-title":"Coral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(Corazza et al., 2024; Pereira et al., 2022; Teixeira et al., 2019)</w:t>
        </w:r>
        <w:r w:rsidR="008F352D">
          <w:rPr>
            <w:rFonts w:ascii="Rubik" w:eastAsia="Rubik" w:hAnsi="Rubik" w:cs="Rubik"/>
            <w:sz w:val="24"/>
            <w:szCs w:val="24"/>
          </w:rPr>
          <w:fldChar w:fldCharType="end"/>
        </w:r>
        <w:r>
          <w:rPr>
            <w:rFonts w:ascii="Rubik" w:eastAsia="Rubik" w:hAnsi="Rubik" w:cs="Rubik"/>
            <w:sz w:val="24"/>
            <w:szCs w:val="24"/>
          </w:rPr>
          <w:t xml:space="preserve">, and low recovery potential (Longo unpublished data; </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{"citationID":"ANZopDuR","properties":{"formattedCitation":"(Cramer et al., 2021)","plainCitation":"(Cramer et al., 2021)","dontUpdate":true,"noteIndex":0},"citationItems":[{"id":267,"uris":["http://zotero.org/users/local/0pDY6SAD/items/ZWLQPK82"],"itemData":{"id":267,"type":"article-journal","abstract":"Abstract\n            \n              The mass die</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off of Caribbean corals has transformed many of this region’s reefs to macroalgal</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dominated habitats since systematic monitoring began in the 1970s. Although attributed to a combination of local and global human stressors, the lack of long</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term data on Caribbean reef coral communities has prevented a clear understanding of the causes and consequences of coral declines. We integrated paleoecological, historical, and modern survey data to track the occurrence of major coral species and life</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history groups throughout the Caribbean from the prehuman period to the present. The regional loss of\n              Acropora\n              corals beginning by the 1960s from local human disturbances resulted in increases in the occurrence of formerly subdominant stress</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tolerant and weedy scleractinian corals and the competitive hydrozoan\n              Millepora\n              beginning in the 1970s and 1980s. These transformations have resulted in the homogenization of coral communities within individual countries. However, increases in stress</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 xml:space="preserve">tolerant and weedy corals have slowed or reversed since the 1980s and 1990s in tandem with intensified coral bleaching and disease. These patterns reveal the long history of increasingly stressful environmental conditions on Caribbean reefs that began with widespread local human disturbances and have recently culminated in the combined effects of local and global change.","container-title":"Ecology and Evolution","DOI":"10.1002/ece3.7808","ISSN":"2045-7758, 2045-7758","issue":"15","journalAbbreviation":"Ecology and Evolution","language":"en","page":"10098-10118","source":"DOI.org (Crossref)","title":"The transformation of Caribbean coral communities since humans","volume":"11","author":[{"family":"Cramer","given":"Katie L."},{"family":"Donovan","given":"Mary K."},{"family":"Jackson","given":"Jeremy B. C."},{"family":"Greenstein","given":"Benjamin J."},{"family":"Korpanty","given":"Chelsea A."},{"family":"Cook","given":"Geoffrey M."},{"family":"Pandolfi","given":"John M."}],"issued":{"date-parts":[["2021",8]]}}}],"schema":"https://github.com/citation-style-language/schema/raw/master/csl-citation.json"}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Cramer et al., 2021)</w:t>
        </w:r>
        <w:r w:rsidR="008F352D">
          <w:rPr>
            <w:rFonts w:ascii="Rubik" w:eastAsia="Rubik" w:hAnsi="Rubik" w:cs="Rubik"/>
            <w:sz w:val="24"/>
            <w:szCs w:val="24"/>
          </w:rPr>
          <w:fldChar w:fldCharType="end"/>
        </w:r>
        <w:r>
          <w:rPr>
            <w:rFonts w:ascii="Rubik" w:eastAsia="Rubik" w:hAnsi="Rubik" w:cs="Rubik"/>
            <w:sz w:val="24"/>
            <w:szCs w:val="24"/>
          </w:rPr>
          <w:t xml:space="preserve">. </w:t>
        </w:r>
      </w:ins>
    </w:p>
    <w:p w14:paraId="00000067" w14:textId="20E45ADF" w:rsidR="00AD720D" w:rsidRDefault="004B2E2A">
      <w:pPr>
        <w:spacing w:line="480" w:lineRule="auto"/>
        <w:rPr>
          <w:ins w:id="537" w:author="André Luís Luza" w:date="2024-08-13T21:42:00Z"/>
          <w:rFonts w:ascii="Rubik" w:eastAsia="Rubik" w:hAnsi="Rubik" w:cs="Rubik"/>
          <w:sz w:val="24"/>
          <w:szCs w:val="24"/>
        </w:rPr>
      </w:pPr>
      <w:ins w:id="538" w:author="André Luís Luza" w:date="2024-08-13T21:42:00Z">
        <w:r>
          <w:rPr>
            <w:rFonts w:ascii="Rubik" w:eastAsia="Rubik" w:hAnsi="Rubik" w:cs="Rubik"/>
            <w:sz w:val="24"/>
            <w:szCs w:val="24"/>
          </w:rPr>
          <w:t xml:space="preserve">4 - </w:t>
        </w:r>
        <w:r>
          <w:rPr>
            <w:rFonts w:ascii="Rubik" w:eastAsia="Rubik" w:hAnsi="Rubik" w:cs="Rubik"/>
            <w:i/>
            <w:sz w:val="24"/>
            <w:szCs w:val="24"/>
          </w:rPr>
          <w:t>Mussismilia hispida</w:t>
        </w:r>
        <w:r>
          <w:rPr>
            <w:rFonts w:ascii="Rubik" w:eastAsia="Rubik" w:hAnsi="Rubik" w:cs="Rubik"/>
            <w:sz w:val="24"/>
            <w:szCs w:val="24"/>
          </w:rPr>
          <w:t xml:space="preserve"> -  high bleaching levels, low post bleaching mortality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{"citationID":"XeCJXZlk","properties":{"formattedCitation":"(Banha et al., 2020)","plainCitation":"(Banha et al., 2020)","noteIndex":0},"citationItems":[{"id":271,"uris":["http://zotero.org/users/local/0pDY6SAD/items/QCTVYFRB"],"itemData":{"id":271,"type":"article-journal","container-title":"Coral Reefs","DOI":"10.1007/s00338-019-01856-y","ISSN":"0722-4028, 1432-0975","issue":"3","journalAbbreviation":"Coral Reefs","language":"en","page":"515-521","source":"DOI.org (Crossref)","title":"Low coral mortality during the most intense bleaching event ever recorded in subtropical Southwestern Atlantic reefs","volume":"39","author":[{"family":"Banha","given":"T. N. S."},{"family":"Capel","given":"K. C. C."},{"family":"Kitahara","given":"M. V."},{"family":"Francini-Filho","given":"R. B."},{"family":"Francini","given":"C. L. B."},{"family":"Sumida","given":"P. Y. G."},{"family":"Mies","given":"M."}],"issued":{"date-parts":[["2020",6]]}}}],"schema":"https://github.com/citation-style-language/schema/raw/master/csl-citation.json"}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(Banha et al., 2020)</w:t>
        </w:r>
        <w:r w:rsidR="008F352D">
          <w:rPr>
            <w:rFonts w:ascii="Rubik" w:eastAsia="Rubik" w:hAnsi="Rubik" w:cs="Rubik"/>
            <w:sz w:val="24"/>
            <w:szCs w:val="24"/>
          </w:rPr>
          <w:fldChar w:fldCharType="end"/>
        </w:r>
        <w:r>
          <w:rPr>
            <w:rFonts w:ascii="Rubik" w:eastAsia="Rubik" w:hAnsi="Rubik" w:cs="Rubik"/>
            <w:sz w:val="24"/>
            <w:szCs w:val="24"/>
          </w:rPr>
          <w:t>, slow growth</w:t>
        </w:r>
        <w:r w:rsidR="00E210A3">
          <w:rPr>
            <w:rFonts w:ascii="Rubik" w:eastAsia="Rubik" w:hAnsi="Rubik" w:cs="Rubik"/>
            <w:sz w:val="24"/>
            <w:szCs w:val="24"/>
          </w:rPr>
          <w:t xml:space="preserve"> and</w:t>
        </w:r>
        <w:r>
          <w:rPr>
            <w:rFonts w:ascii="Rubik" w:eastAsia="Rubik" w:hAnsi="Rubik" w:cs="Rubik"/>
            <w:sz w:val="24"/>
            <w:szCs w:val="24"/>
          </w:rPr>
          <w:t xml:space="preserve"> recovery rates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{"citationID":"pJ5aFyOK","properties":{"formattedCitation":"(Corazza et al., 2024)","plainCitation":"(Corazza et al., 2024)","noteIndex":0},"citationItems":[{"id":264,"uris":["http://zotero.org/users/local/0pDY6SAD/items/BCE2SAP6"],"itemData":{"id":264,"type":"article-journal","container-title":"Marine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(Corazza et al., 2024)</w:t>
        </w:r>
        <w:r w:rsidR="008F352D">
          <w:rPr>
            <w:rFonts w:ascii="Rubik" w:eastAsia="Rubik" w:hAnsi="Rubik" w:cs="Rubik"/>
            <w:sz w:val="24"/>
            <w:szCs w:val="24"/>
          </w:rPr>
          <w:fldChar w:fldCharType="end"/>
        </w:r>
        <w:r>
          <w:rPr>
            <w:rFonts w:ascii="Rubik" w:eastAsia="Rubik" w:hAnsi="Rubik" w:cs="Rubik"/>
            <w:sz w:val="24"/>
            <w:szCs w:val="24"/>
          </w:rPr>
          <w:t>;</w:t>
        </w:r>
      </w:ins>
    </w:p>
    <w:p w14:paraId="00000068" w14:textId="577E37CE" w:rsidR="00AD720D" w:rsidRDefault="004B2E2A">
      <w:pPr>
        <w:spacing w:line="480" w:lineRule="auto"/>
        <w:rPr>
          <w:ins w:id="539" w:author="André Luís Luza" w:date="2024-08-13T21:42:00Z"/>
          <w:rFonts w:ascii="Rubik" w:eastAsia="Rubik" w:hAnsi="Rubik" w:cs="Rubik"/>
          <w:sz w:val="24"/>
          <w:szCs w:val="24"/>
        </w:rPr>
      </w:pPr>
      <w:ins w:id="540" w:author="André Luís Luza" w:date="2024-08-13T21:42:00Z">
        <w:r>
          <w:rPr>
            <w:rFonts w:ascii="Rubik" w:eastAsia="Rubik" w:hAnsi="Rubik" w:cs="Rubik"/>
            <w:sz w:val="24"/>
            <w:szCs w:val="24"/>
          </w:rPr>
          <w:t xml:space="preserve">5 - </w:t>
        </w:r>
        <w:r>
          <w:rPr>
            <w:rFonts w:ascii="Rubik" w:eastAsia="Rubik" w:hAnsi="Rubik" w:cs="Rubik"/>
            <w:i/>
            <w:sz w:val="24"/>
            <w:szCs w:val="24"/>
          </w:rPr>
          <w:t>Montastraea cavernosa</w:t>
        </w:r>
        <w:r>
          <w:rPr>
            <w:rFonts w:ascii="Rubik" w:eastAsia="Rubik" w:hAnsi="Rubik" w:cs="Rubik"/>
            <w:sz w:val="24"/>
            <w:szCs w:val="24"/>
          </w:rPr>
          <w:t xml:space="preserve"> - medium bleaching levels and low post bleaching mortality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{"citationID":"q07jUVjM","properties":{"formattedCitation":"(Teixeira et al., 2019)","plainCitation":"(Teixeira et al., 2019)","noteIndex":0},"citationItems":[{"id":395,"uris":["http://zotero.org/users/local/0pDY6SAD/items/QBR624ZS"],"itemData":{"id":395,"type":"article-journal","container-title":"Coral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(Teixeira et al., 2019)</w:t>
        </w:r>
        <w:r w:rsidR="008F352D">
          <w:rPr>
            <w:rFonts w:ascii="Rubik" w:eastAsia="Rubik" w:hAnsi="Rubik" w:cs="Rubik"/>
            <w:sz w:val="24"/>
            <w:szCs w:val="24"/>
          </w:rPr>
          <w:fldChar w:fldCharType="end"/>
        </w:r>
        <w:r>
          <w:rPr>
            <w:rFonts w:ascii="Rubik" w:eastAsia="Rubik" w:hAnsi="Rubik" w:cs="Rubik"/>
            <w:sz w:val="24"/>
            <w:szCs w:val="24"/>
          </w:rPr>
          <w:t xml:space="preserve">, considered a stress tolerant species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{"citationID":"R9QMk9vS","properties":{"formattedCitation":"(Cramer et al., 2021)","plainCitation":"(Cramer et al., 2021)","noteIndex":0},"citationItems":[{"id":267,"uris":["http://zotero.org/users/local/0pDY6SAD/items/ZWLQPK82"],"itemData":{"id":267,"type":"article-journal","abstract":"Abstract\n            \n              The mass die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off of Caribbean corals has transformed many of this region’s reefs to macroalgal</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dominated habitats since systematic monitoring began in the 1970s. Although attributed to a combination of local and global human stressors, the lack of long</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term data on Caribbean reef coral communities has prevented a clear understanding of the causes and consequences of coral declines. We integrated paleoecological, historical, and modern survey data to track the occurrence of major coral species and life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history groups throughout the Caribbean from the prehuman period to the present. The regional loss of\n              Acropora\n              corals beginning by the 1960s from local human disturbances resulted in increases in the occurrence of formerly subdominant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tolerant and weedy scleractinian corals and the competitive hydrozoan\n              Millepora\n              beginning in the 1970s and 1980s. These transformations have resulted in the homogenization of coral communities within individual countries. However, increases in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tolerant and weedy corals have slowed or reversed since the 1980s and 1990s in tandem with intensified coral bleaching and disease. These patterns reveal the long history of increasingly stressful environmental conditions on Caribbean reefs that began with widespread local human disturbances and have recently culminated in the combined effects of local and global change.","container-title":"Ecology and Evolution","DOI":"10.1002/ece3.7808","ISSN":"2045-7758, 2045-7758","issue":"15","journalAbbreviation":"Ecology and Evolution","language":"en","page":"10098-10118","source":"DOI.org (Crossref)","title":"The transformation of Caribbean coral communities since humans","volume":"11","author":[{"family":"Cramer","given":"Katie L."},{"family":"Donovan","given":"Mary K."},{"family":"Jackson","given":"Jeremy B. C."},{"family":"Greenstein","given":"Benjamin J."},{"family":"Korpanty","given":"Chelsea A."},{"family":"Cook","given":"Geoffrey M."},{"family":"Pandolfi","given":"John M."}],"issued":{"date-parts":[["2021",8]]}}}],"schema":"https://github.com/citation-style-language/schema/raw/master/csl-citation.json"}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(Cramer et al., 2021)</w:t>
        </w:r>
        <w:r w:rsidR="008F352D">
          <w:rPr>
            <w:rFonts w:ascii="Rubik" w:eastAsia="Rubik" w:hAnsi="Rubik" w:cs="Rubik"/>
            <w:sz w:val="24"/>
            <w:szCs w:val="24"/>
          </w:rPr>
          <w:fldChar w:fldCharType="end"/>
        </w:r>
        <w:r>
          <w:rPr>
            <w:rFonts w:ascii="Rubik" w:eastAsia="Rubik" w:hAnsi="Rubik" w:cs="Rubik"/>
            <w:sz w:val="24"/>
            <w:szCs w:val="24"/>
          </w:rPr>
          <w:t xml:space="preserve">. </w:t>
        </w:r>
        <w:r w:rsidR="00C848A6">
          <w:rPr>
            <w:rFonts w:ascii="Rubik" w:eastAsia="Rubik" w:hAnsi="Rubik" w:cs="Rubik"/>
            <w:sz w:val="24"/>
            <w:szCs w:val="24"/>
          </w:rPr>
          <w:t xml:space="preserve">This species is very </w:t>
        </w:r>
        <w:r>
          <w:rPr>
            <w:rFonts w:ascii="Rubik" w:eastAsia="Rubik" w:hAnsi="Rubik" w:cs="Rubik"/>
            <w:sz w:val="24"/>
            <w:szCs w:val="24"/>
          </w:rPr>
          <w:t>important for the benthic community structure in turbid and deeper reefs in SW Atlantic</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{"citationID":"3B85BsFO","properties":{"formattedCitation":"(Santana et al., 2023)","plainCitation":"(Santana et al., 2023)","noteIndex":0},"citationItems":[{"id":218,"uris":["http://zotero.org/users/local/0pDY6SAD/items/NUAUIB7C"],"itemData":{"id":218,"type":"article-journal","container-title":"Marine Environmental Research","DOI":"10.1016/j.marenvres.2022.105807","ISSN":"01411136","journalAbbreviation":"Marine Environmental Research","language":"en","page":"105807","source":"DOI.org (Crossref)","title":"Turbidity shapes shallow Southwestern Atlantic benthic reef communities","volume":"183","author":[{"family":"Santana","given":"Erika F.C."},{"family":"Mies","given":"Miguel"},{"family":"Longo","given":"Guilherme O."},{"family":"Menezes","given":"Rafael"},{"family":"Aued","given":"Anaide W."},{"family":"Luza","given":"André Luís"},{"family":"Bender","given":"Mariana G."},{"family":"Segal","given":"Barbara"},{"family":"Floeter","given":"Sergio R."},{"family":"Francini-Filho","given":"Ronaldo B."}],"issued":{"date-parts":[["2023",1]]}}}],"schema":"https://github.com/citation-style-language/schema/raw/master/csl-citation.json"}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(Santana et al., 2023)</w:t>
        </w:r>
        <w:r w:rsidR="008F352D">
          <w:rPr>
            <w:rFonts w:ascii="Rubik" w:eastAsia="Rubik" w:hAnsi="Rubik" w:cs="Rubik"/>
            <w:sz w:val="24"/>
            <w:szCs w:val="24"/>
          </w:rPr>
          <w:fldChar w:fldCharType="end"/>
        </w:r>
        <w:r>
          <w:rPr>
            <w:rFonts w:ascii="Rubik" w:eastAsia="Rubik" w:hAnsi="Rubik" w:cs="Rubik"/>
            <w:sz w:val="24"/>
            <w:szCs w:val="24"/>
          </w:rPr>
          <w:t>.</w:t>
        </w:r>
      </w:ins>
    </w:p>
    <w:p w14:paraId="00000069" w14:textId="54DF825C" w:rsidR="00AD720D" w:rsidRDefault="004B2E2A">
      <w:pPr>
        <w:spacing w:line="480" w:lineRule="auto"/>
        <w:rPr>
          <w:ins w:id="541" w:author="André Luís Luza" w:date="2024-08-13T21:42:00Z"/>
          <w:rFonts w:ascii="Rubik" w:eastAsia="Rubik" w:hAnsi="Rubik" w:cs="Rubik"/>
          <w:sz w:val="24"/>
          <w:szCs w:val="24"/>
        </w:rPr>
      </w:pPr>
      <w:ins w:id="542" w:author="André Luís Luza" w:date="2024-08-13T21:42:00Z">
        <w:r>
          <w:rPr>
            <w:rFonts w:ascii="Rubik" w:eastAsia="Rubik" w:hAnsi="Rubik" w:cs="Rubik"/>
            <w:sz w:val="24"/>
            <w:szCs w:val="24"/>
          </w:rPr>
          <w:t xml:space="preserve">6 - </w:t>
        </w:r>
        <w:r>
          <w:rPr>
            <w:rFonts w:ascii="Rubik" w:eastAsia="Rubik" w:hAnsi="Rubik" w:cs="Rubik"/>
            <w:i/>
            <w:sz w:val="24"/>
            <w:szCs w:val="24"/>
          </w:rPr>
          <w:t>Porites astreoides</w:t>
        </w:r>
        <w:r>
          <w:rPr>
            <w:rFonts w:ascii="Rubik" w:eastAsia="Rubik" w:hAnsi="Rubik" w:cs="Rubik"/>
            <w:sz w:val="24"/>
            <w:szCs w:val="24"/>
          </w:rPr>
          <w:t xml:space="preserve"> - medium bleaching levels and low post bleaching mortality, considered a weedy coral in the Caribbean with a high reproductive output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{"citationID":"H563tlBh","properties":{"formattedCitation":"(Cramer et al., 2021)","plainCitation":"(Cramer et al., 2021)","noteIndex":0},"citationItems":[{"id":267,"uris":["http://zotero.org/users/local/0pDY6SAD/items/ZWLQPK82"],"itemData":{"id":267,"type":"article-journal","abstract":"Abstract\n            \n              The mass die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off of Caribbean corals has transformed many of this region’s reefs to macroalgal</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dominated habitats since systematic monitoring began in the 1970s. Although attributed to a combination of local and global human stressors, the lack of long</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term data on Caribbean reef coral communities has prevented a clear understanding of the causes and consequences of coral declines. We integrated paleoecological, historical, and modern survey data to track the occurrence of major coral species and life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history groups throughout the Caribbean from the prehuman period to the present. The regional loss of\n              Acropora\n              corals beginning by the 1960s from local human disturbances resulted in increases in the occurrence of formerly subdominant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tolerant and weedy scleractinian corals and the competitive hydrozoan\n              Millepora\n              beginning in the 1970s and 1980s. These transformations have resulted in the homogenization of coral communities within individual countries. However, increases in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tolerant and weedy corals have slowed or reversed since the 1980s and 1990s in tandem with intensified coral bleaching and disease. These patterns reveal the long history of increasingly stressful environmental conditions on Caribbean reefs that began with widespread local human disturbances and have recently culminated in the combined effects of local and global change.","container-title":"Ecology and Evolution","DOI":"10.1002/ece3.7808","ISSN":"2045-7758, 2045-7758","issue":"15","journalAbbreviation":"Ecology and Evolution","language":"en","page":"10098-10118","source":"DOI.org (Crossref)","title":"The transformation of Caribbean coral communities since humans","volume":"11","author":[{"family":"Cramer","given":"Katie L."},{"family":"Donovan","given":"Mary K."},{"family":"Jackson","given":"Jeremy B. C."},{"family":"Greenstein","given":"Benjamin J."},{"family":"Korpanty","given":"Chelsea A."},{"family":"Cook","given":"Geoffrey M."},{"family":"Pandolfi","given":"John M."}],"issued":{"date-parts":[["2021",8]]}}}],"schema":"https://github.com/citation-style-language/schema/raw/master/csl-citation.json"}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(Cramer et al., 2021)</w:t>
        </w:r>
        <w:r w:rsidR="008F352D">
          <w:rPr>
            <w:rFonts w:ascii="Rubik" w:eastAsia="Rubik" w:hAnsi="Rubik" w:cs="Rubik"/>
            <w:sz w:val="24"/>
            <w:szCs w:val="24"/>
          </w:rPr>
          <w:fldChar w:fldCharType="end"/>
        </w:r>
        <w:r>
          <w:rPr>
            <w:rFonts w:ascii="Rubik" w:eastAsia="Rubik" w:hAnsi="Rubik" w:cs="Rubik"/>
            <w:sz w:val="24"/>
            <w:szCs w:val="24"/>
          </w:rPr>
          <w:t>.</w:t>
        </w:r>
      </w:ins>
    </w:p>
    <w:p w14:paraId="0000006A" w14:textId="57540E59" w:rsidR="00AD720D" w:rsidRDefault="004B2E2A">
      <w:pPr>
        <w:spacing w:line="480" w:lineRule="auto"/>
        <w:rPr>
          <w:ins w:id="543" w:author="André Luís Luza" w:date="2024-08-13T21:42:00Z"/>
          <w:rFonts w:ascii="Rubik" w:eastAsia="Rubik" w:hAnsi="Rubik" w:cs="Rubik"/>
          <w:sz w:val="24"/>
          <w:szCs w:val="24"/>
        </w:rPr>
      </w:pPr>
      <w:ins w:id="544" w:author="André Luís Luza" w:date="2024-08-13T21:42:00Z">
        <w:r>
          <w:rPr>
            <w:rFonts w:ascii="Rubik" w:eastAsia="Rubik" w:hAnsi="Rubik" w:cs="Rubik"/>
            <w:sz w:val="24"/>
            <w:szCs w:val="24"/>
          </w:rPr>
          <w:t xml:space="preserve">7 - </w:t>
        </w:r>
        <w:r>
          <w:rPr>
            <w:rFonts w:ascii="Rubik" w:eastAsia="Rubik" w:hAnsi="Rubik" w:cs="Rubik"/>
            <w:i/>
            <w:sz w:val="24"/>
            <w:szCs w:val="24"/>
          </w:rPr>
          <w:t>Favia gravida</w:t>
        </w:r>
        <w:r>
          <w:rPr>
            <w:rFonts w:ascii="Rubik" w:eastAsia="Rubik" w:hAnsi="Rubik" w:cs="Rubik"/>
            <w:sz w:val="24"/>
            <w:szCs w:val="24"/>
          </w:rPr>
          <w:t xml:space="preserve"> - high bleaching levels and post-bleaching mortality</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{"citationID":"MFVtE23i","properties":{"formattedCitation":"(Corazza et al., 2024; Pereira et al., 2022; Teixeira et al., 2019)","plainCitation":"(Corazza et al., 2024; Pereira et al., 2022; Teixeira et al., 2019)","noteIndex":0},"citationItems":[{"id":264,"uris":["http://zotero.org/users/local/0pDY6SAD/items/BCE2SAP6"],"itemData":{"id":264,"type":"article-journal","container-title":"Marine Biology","DOI":"10.1007/s00227-024-04432-3","ISSN":"0025-3162, 1432-1793","issue":"5","journalAbbreviation":"Mar Biol","language":"en","page":"114","source":"DOI.org (Crossref)","title":"No coral recovery three years after a major bleaching event in reefs in the Southwestern Atlantic refugium","volume":"171","author":[{"family":"Corazza","given":"Beatriz M."},{"family":"Lacerda","given":"Carlos H. F."},{"family":"Güth","given":"Arthur Z."},{"family":"Marcançoli","given":"Renata K. M."},{"family":"Bianchini","given":"Adalto"},{"family":"Calderon","given":"Emiliano N."},{"family":"Capel","given":"Kátia C. C."},{"family":"Conceição","given":"Edmilson"},{"family":"Faria","given":"Samuel C."},{"family":"Francini-Filho","given":"Ronaldo B."},{"family":"Garrido","given":"Amana G."},{"family":"Guebert","given":"Flávia M."},{"family":"Kitahara","given":"Marcelo V."},{"family":"Longo","given":"Guilherme O."},{"family":"Lotufo","given":"Tito M. C."},{"family":"Salvi","given":"Kely P."},{"family":"Segal","given":"Bárbara"},{"family":"Sumida","given":"Paulo Y. G."},{"family":"Zilberberg","given":"Carla"},{"family":"Mies","given":"Miguel"}],"issued":{"date-parts":[["2024",5]]}}},{"id":262,"uris":["http://zotero.org/users/local/0pDY6SAD/items/SPMAWVGG"],"itemData":{"id":262,"type":"article-journal","abstract":"Thermal stress is now considered the major recent cause of coral reef degradation; yet few studies have been conducted describing those effects on Southwestern Atlantic (SWA) reefs. The SWA represents a coral endemism hotspot with low-functional redundancy and therefore high extinction risk. Recent research has suggested a “thermal refuge” potential for SWA; however, evidence could suggest a different trend. We report herein an unprecedented coral mortality on the largest coastal Brazilian Marine Protected Area (MPA) following the worst thermal stress event since 1985. Degree Heating Week (DHW) values over 4.0 were observed for 107 days, averaging 8.70 for the period, with a maximum of 12.1. Average live coral cover was reduced by 18.1% while average turf algae cover increase by 19.3%. Mortality was highest for three coral species, with a mean mortality of 50.8% per transect for\n              Millepora braziliensis\n              , 32.6% for\n              Mussismilia harttii\n              and 16.6% for\n              Millepora alcicornis\n              . Our unique data for SWA indicates that the populations of two Brazilian endemic species (\n              Millepora braziliensis\n              and\n              Mussismilia harttii\n              ) are under severe threat from global warming and that overall coral cover has been dramatically reduced. Hence, the idea of a possible “thermal” refugia within the SWA must be taken with caution for this coral endemism hotspot.","container-title":"Frontiers in Marine Science","DOI":"10.3389/fmars.2022.725778","ISSN":"2296-7745","journalAbbreviation":"Front. Mar. Sci.","page":"725778","source":"DOI.org (Crossref)","title":"Unprecedented Coral Mortality on Southwestern Atlantic Coral Reefs Following Major Thermal Stress","volume":"9","author":[{"family":"Pereira","given":"Pedro H. C."},{"family":"Lima","given":"Gislaine V."},{"family":"Pontes","given":"Antônio V. F."},{"family":"Côrtes","given":"Luis G. F."},{"family":"Gomes","given":"Erandy"},{"family":"Sampaio","given":"Cláudio L. S."},{"family":"Pinto","given":"Taciana Kramer"},{"family":"Miranda","given":"Ricardo J."},{"family":"Cardoso","given":"Andrei Tiego Cunha"},{"family":"Araujo","given":"Julia Caon"},{"family":"Seoane","given":"José Carlos Sícoli"}],"issued":{"date-parts":[["2022",5,20]]}}},{"id":395,"uris":["http://zotero.org/users/local/0pDY6SAD/items/QBR624ZS"],"itemData":{"id":395,"type":"article-journal","container-title":"Coral Reefs","DOI":"10.1007/s00338-019-01789-6","ISSN":"0722-4028, 1432-0975","issue":"4","journalAbbreviation":"Coral Reefs","language":"en","page":"801-813","source":"DOI.org (Crossref)","title":"Sustained mass coral bleaching (2016–2017) in Brazilian turbid-zone reefs: taxonomic, cross-shelf and habitat-related trends","title-short":"Sustained mass coral bleaching (2016–2017) in Brazilian turbid-zone reefs","volume":"38","author":[{"family":"Teixeira","given":"Carolina D."},{"family":"Leitão","given":"Rodrigo L. L."},{"family":"Ribeiro","given":"Felipe V."},{"family":"Moraes","given":"Fernando C."},{"family":"Neves","given":"Leonardo M."},{"family":"Bastos","given":"Alex C."},{"family":"Pereira-Filho","given":"Guilherme H."},{"family":"Kampel","given":"Milton"},{"family":"Salomon","given":"Paulo S."},{"family":"Sá","given":"João A."},{"family":"Falsarella","given":"Ludmilla N."},{"family":"Amario","given":"Michelle"},{"family":"Abieri","given":"Maria Luiza"},{"family":"Pereira","given":"Renato C."},{"family":"Amado-Filho","given":"Gilberto M."},{"family":"Moura","given":"Rodrigo L."}],"issued":{"date-parts":[["2019",8]]}}}],"schema":"https://github.com/citation-style-language/schema/raw/master/csl-citation.json"}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(Corazza et al., 2024; Pereira et al., 2022; Teixeira et al., 2019)</w:t>
        </w:r>
        <w:r w:rsidR="008F352D">
          <w:rPr>
            <w:rFonts w:ascii="Rubik" w:eastAsia="Rubik" w:hAnsi="Rubik" w:cs="Rubik"/>
            <w:sz w:val="24"/>
            <w:szCs w:val="24"/>
          </w:rPr>
          <w:fldChar w:fldCharType="end"/>
        </w:r>
        <w:r w:rsidR="00E210A3">
          <w:rPr>
            <w:rFonts w:ascii="Rubik" w:eastAsia="Rubik" w:hAnsi="Rubik" w:cs="Rubik"/>
            <w:sz w:val="24"/>
            <w:szCs w:val="24"/>
          </w:rPr>
          <w:t xml:space="preserve">. The species is a </w:t>
        </w:r>
        <w:r>
          <w:rPr>
            <w:rFonts w:ascii="Rubik" w:eastAsia="Rubik" w:hAnsi="Rubik" w:cs="Rubik"/>
            <w:sz w:val="24"/>
            <w:szCs w:val="24"/>
          </w:rPr>
          <w:t>monthly spawner with good recovery potential (Longo unpublished data;</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{"citationID":"RfHOXZgb","properties":{"formattedCitation":"(Pereira et al., 2020)","plainCitation":"(Pereira et al., 2020)","dontUpdate":true,"noteIndex":0},"citationItems":[{"id":273,"uris":["http://zotero.org/users/local/0pDY6SAD/items/CQHD6IPM"],"itemData":{"id":273,"type":"article-journal","container-title":"Marine Environmental Research","DOI":"10.1016/j.marenvres.2020.105118","ISSN":"01411136","journalAbbreviation":"Marine Environmental Research","language":"en","page":"105118","source":"DOI.org (Crossref)","title":"Larvae of the South Atlantic coral Favia gravida are tolerant to salinity and nutrient concentrations associated with river discharges","volume":"161","author":[{"family":"Pereira","given":"Cristiano M."},{"family":"Fonseca","given":"Juliana S."},{"family":"Paiva","given":"Edney S."},{"family":"Costa","given":"Patrícia G."},{"family":"Mies","given":"Miguel"},{"family":"Silva","given":"Allison G."},{"family":"Calderon","given":"Emiliano N."},{"family":"Bianchini","given":"Adalto"},{"family":"Castro","given":"Clovis B."}],"issued":{"date-parts":[["2020",10]]}}}],"schema":"https://github.com/citation-style-language/schema/raw/master/csl-citation.json"} </w:instrText>
        </w:r>
        <w:r w:rsidR="008F352D">
          <w:rPr>
            <w:rFonts w:ascii="Rubik" w:eastAsia="Rubik" w:hAnsi="Rubik" w:cs="Rubik"/>
            <w:sz w:val="24"/>
            <w:szCs w:val="24"/>
          </w:rPr>
          <w:fldChar w:fldCharType="separate"/>
        </w:r>
        <w:r w:rsidR="00C848A6">
          <w:rPr>
            <w:rFonts w:ascii="Rubik" w:hAnsi="Rubik" w:cs="Rubik"/>
            <w:sz w:val="24"/>
          </w:rPr>
          <w:t xml:space="preserve"> </w:t>
        </w:r>
        <w:r w:rsidR="008F352D" w:rsidRPr="008F352D">
          <w:rPr>
            <w:rFonts w:ascii="Rubik" w:hAnsi="Rubik" w:cs="Rubik"/>
            <w:sz w:val="24"/>
          </w:rPr>
          <w:t>Pereira et al., 2020)</w:t>
        </w:r>
        <w:r w:rsidR="008F352D">
          <w:rPr>
            <w:rFonts w:ascii="Rubik" w:eastAsia="Rubik" w:hAnsi="Rubik" w:cs="Rubik"/>
            <w:sz w:val="24"/>
            <w:szCs w:val="24"/>
          </w:rPr>
          <w:fldChar w:fldCharType="end"/>
        </w:r>
        <w:r>
          <w:rPr>
            <w:rFonts w:ascii="Rubik" w:eastAsia="Rubik" w:hAnsi="Rubik" w:cs="Rubik"/>
            <w:sz w:val="24"/>
            <w:szCs w:val="24"/>
          </w:rPr>
          <w:t xml:space="preserve">. </w:t>
        </w:r>
      </w:ins>
    </w:p>
    <w:p w14:paraId="0000006B" w14:textId="222C54DB" w:rsidR="00AD720D" w:rsidRDefault="004B2E2A">
      <w:pPr>
        <w:spacing w:line="480" w:lineRule="auto"/>
        <w:rPr>
          <w:ins w:id="545" w:author="André Luís Luza" w:date="2024-08-13T21:42:00Z"/>
          <w:rFonts w:ascii="Rubik" w:eastAsia="Rubik" w:hAnsi="Rubik" w:cs="Rubik"/>
          <w:sz w:val="24"/>
          <w:szCs w:val="24"/>
        </w:rPr>
      </w:pPr>
      <w:ins w:id="546" w:author="André Luís Luza" w:date="2024-08-13T21:42:00Z">
        <w:r>
          <w:rPr>
            <w:rFonts w:ascii="Rubik" w:eastAsia="Rubik" w:hAnsi="Rubik" w:cs="Rubik"/>
            <w:i/>
            <w:sz w:val="24"/>
            <w:szCs w:val="24"/>
          </w:rPr>
          <w:t xml:space="preserve">8 - Siderastrea </w:t>
        </w:r>
        <w:r>
          <w:rPr>
            <w:rFonts w:ascii="Rubik" w:eastAsia="Rubik" w:hAnsi="Rubik" w:cs="Rubik"/>
            <w:sz w:val="24"/>
            <w:szCs w:val="24"/>
          </w:rPr>
          <w:t xml:space="preserve">sp., - high bleaching levels but extremely low post-bleaching mortality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{"citationID":"8s3NisYH","properties":{"formattedCitation":"(Mello et al., 2023)","plainCitation":"(Mello et al., 2023)","noteIndex":0},"citationItems":[{"id":274,"uris":["http://zotero.org/users/local/0pDY6SAD/items/7GYKJULH"],"itemData":{"id":274,"type":"article-journal","container-title":"Regional Studies in Marine Science","DOI":"10.1016/j.rsma.2023.102874","ISSN":"23524855","journalAbbreviation":"Regional Studies in Marine Science","language":"en","page":"102874","source":"DOI.org (Crossref)","title":"Drivers of temporal variation in benthic cover and coral health of an oceanic intertidal reef in Southwestern Atlantic","volume":"60","author":[{"family":"Mello","given":"Thayná Jeremias"},{"family":"Vieira","given":"Edson Aparecido"},{"family":"Garrido","given":"Amana Guedes"},{"family":"Zilberberg","given":"Carla"},{"family":"De Lima","given":"Juliana Lopes"},{"family":"Santos","given":"Lucas Penna Soares"},{"family":"Longo","given":"Guilherme Ortigara"}],"issued":{"date-parts":[["2023",6]]}}}],"schema":"https://github.com/citation-style-language/schema/raw/master/csl-citation.json"}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(Mello et al., 2023)</w:t>
        </w:r>
        <w:r w:rsidR="008F352D">
          <w:rPr>
            <w:rFonts w:ascii="Rubik" w:eastAsia="Rubik" w:hAnsi="Rubik" w:cs="Rubik"/>
            <w:sz w:val="24"/>
            <w:szCs w:val="24"/>
          </w:rPr>
          <w:fldChar w:fldCharType="end"/>
        </w:r>
        <w:r>
          <w:rPr>
            <w:rFonts w:ascii="Rubik" w:eastAsia="Rubik" w:hAnsi="Rubik" w:cs="Rubik"/>
            <w:sz w:val="24"/>
            <w:szCs w:val="24"/>
          </w:rPr>
          <w:t xml:space="preserve">, considered a stress tolerant species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{"citationID":"Y3c0IzED","properties":{"formattedCitation":"(Cramer et al., 2021)","plainCitation":"(Cramer et al., 2021)","noteIndex":0},"citationItems":[{"id":267,"uris":["http://zotero.org/users/local/0pDY6SAD/items/ZWLQPK82"],"itemData":{"id":267,"type":"article-journal","abstract":"Abstract\n            \n              The mass die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off of Caribbean corals has transformed many of this region’s reefs to macroalgal</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dominated habitats since systematic monitoring began in the 1970s. Although attributed to a combination of local and global human stressors, the lack of long</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term data on Caribbean reef coral communities has prevented a clear understanding of the causes and consequences of coral declines. We integrated paleoecological, historical, and modern survey data to track the occurrence of major coral species and life</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history groups throughout the Caribbean from the prehuman period to the present. The regional loss of\n              Acropora\n              corals beginning by the 1960s from local human disturbances resulted in increases in the occurrence of formerly subdominant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tolerant and weedy scleractinian corals and the competitive hydrozoan\n              Millepora\n              beginning in the 1970s and 1980s. These transformations have resulted in the homogenization of coral communities within individual countries. However, increases in stress</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tolerant and weedy corals have slowed or reversed since the 1980s and 1990s in tandem with intensified coral bleaching and disease. These patterns reveal the long history of increasingly stressful environmental conditions on Caribbean reefs that began with widespread local human disturbances and have recently culminated in the combined effects of local and global change.","container-title":"Ecology and Evolution","DOI":"10.1002/ece3.7808","ISSN":"2045-7758, 2045-7758","issue":"15","journalAbbreviation":"Ecology and Evolution","language":"en","page":"10098-10118","source":"DOI.org (Crossref)","title":"The transformation of Caribbean coral communities since humans","volume":"11","author":[{"family":"Cramer","given":"Katie L."},{"family":"Donovan","given":"Mary K."},{"family":"Jackson","given":"Jeremy B. C."},{"family":"Greenstein","given":"Benjamin J."},{"family":"Korpanty","given":"Chelsea A."},{"family":"Cook","given":"Geoffrey M."},{"family":"Pandolfi","given":"John M."}],"issued":{"date-parts":[["2021",8]]}}}],"schema":"https://github.com/citation-style-language/schema/raw/master/csl-citation.json"}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(Cramer et al., 2021)</w:t>
        </w:r>
        <w:r w:rsidR="008F352D">
          <w:rPr>
            <w:rFonts w:ascii="Rubik" w:eastAsia="Rubik" w:hAnsi="Rubik" w:cs="Rubik"/>
            <w:sz w:val="24"/>
            <w:szCs w:val="24"/>
          </w:rPr>
          <w:fldChar w:fldCharType="end"/>
        </w:r>
        <w:r>
          <w:rPr>
            <w:rFonts w:ascii="Rubik" w:eastAsia="Rubik" w:hAnsi="Rubik" w:cs="Rubik"/>
            <w:sz w:val="24"/>
            <w:szCs w:val="24"/>
          </w:rPr>
          <w:t>.</w:t>
        </w:r>
      </w:ins>
    </w:p>
    <w:p w14:paraId="0000006C" w14:textId="77777777" w:rsidR="00AD720D" w:rsidRDefault="00AD720D">
      <w:pPr>
        <w:spacing w:line="480" w:lineRule="auto"/>
        <w:rPr>
          <w:ins w:id="547" w:author="André Luís Luza" w:date="2024-08-13T21:42:00Z"/>
          <w:rFonts w:ascii="Rubik" w:eastAsia="Rubik" w:hAnsi="Rubik" w:cs="Rubik"/>
          <w:b/>
          <w:sz w:val="24"/>
          <w:szCs w:val="24"/>
        </w:rPr>
      </w:pPr>
    </w:p>
    <w:p w14:paraId="0000006D" w14:textId="77777777" w:rsidR="00AD720D" w:rsidRDefault="004B2E2A">
      <w:pPr>
        <w:spacing w:line="480" w:lineRule="auto"/>
        <w:rPr>
          <w:ins w:id="548" w:author="André Luís Luza" w:date="2024-08-13T21:42:00Z"/>
          <w:rFonts w:ascii="Rubik" w:eastAsia="Rubik" w:hAnsi="Rubik" w:cs="Rubik"/>
          <w:b/>
          <w:sz w:val="24"/>
          <w:szCs w:val="24"/>
        </w:rPr>
      </w:pPr>
      <w:ins w:id="549" w:author="André Luís Luza" w:date="2024-08-13T21:42:00Z">
        <w:r>
          <w:rPr>
            <w:rFonts w:ascii="Rubik" w:eastAsia="Rubik" w:hAnsi="Rubik" w:cs="Rubik"/>
            <w:b/>
            <w:sz w:val="24"/>
            <w:szCs w:val="24"/>
          </w:rPr>
          <w:t>Trait space area and occupancy</w:t>
        </w:r>
      </w:ins>
    </w:p>
    <w:p w14:paraId="0000006E" w14:textId="6BE5BFE4" w:rsidR="00AD720D" w:rsidRDefault="004B2E2A">
      <w:pPr>
        <w:spacing w:line="480" w:lineRule="auto"/>
        <w:rPr>
          <w:ins w:id="550" w:author="André Luís Luza" w:date="2024-08-13T21:42:00Z"/>
          <w:rFonts w:ascii="Rubik" w:eastAsia="Rubik" w:hAnsi="Rubik" w:cs="Rubik"/>
          <w:sz w:val="24"/>
          <w:szCs w:val="24"/>
        </w:rPr>
      </w:pPr>
      <w:ins w:id="551" w:author="André Luís Luza" w:date="2024-08-13T21:42:00Z">
        <w:r>
          <w:rPr>
            <w:rFonts w:ascii="Rubik" w:eastAsia="Rubik" w:hAnsi="Rubik" w:cs="Rubik"/>
            <w:sz w:val="24"/>
            <w:szCs w:val="24"/>
          </w:rPr>
          <w:t>We applied</w:t>
        </w:r>
      </w:ins>
      <w:r>
        <w:rPr>
          <w:rFonts w:ascii="Rubik" w:eastAsia="Rubik" w:hAnsi="Rubik" w:cs="Rubik"/>
          <w:sz w:val="24"/>
          <w:szCs w:val="24"/>
        </w:rPr>
        <w:t xml:space="preserve"> a trait-based approach to </w:t>
      </w:r>
      <w:del w:id="552" w:author="André Luís Luza" w:date="2024-08-13T21:42:00Z">
        <w:r w:rsidR="006A57E3">
          <w:rPr>
            <w:rFonts w:ascii="Rubik" w:eastAsia="Rubik" w:hAnsi="Rubik" w:cs="Rubik"/>
            <w:sz w:val="24"/>
            <w:szCs w:val="24"/>
          </w:rPr>
          <w:delText>link</w:delText>
        </w:r>
      </w:del>
      <w:ins w:id="553" w:author="André Luís Luza" w:date="2024-08-13T21:42:00Z">
        <w:r>
          <w:rPr>
            <w:rFonts w:ascii="Rubik" w:eastAsia="Rubik" w:hAnsi="Rubik" w:cs="Rubik"/>
            <w:sz w:val="24"/>
            <w:szCs w:val="24"/>
          </w:rPr>
          <w:t>analyze</w:t>
        </w:r>
      </w:ins>
      <w:r>
        <w:rPr>
          <w:rFonts w:ascii="Rubik" w:eastAsia="Rubik" w:hAnsi="Rubik" w:cs="Rubik"/>
          <w:sz w:val="24"/>
          <w:szCs w:val="24"/>
        </w:rPr>
        <w:t xml:space="preserve"> the direct </w:t>
      </w:r>
      <w:del w:id="554" w:author="André Luís Luza" w:date="2024-08-13T21:42:00Z">
        <w:r w:rsidR="006A57E3">
          <w:rPr>
            <w:rFonts w:ascii="Rubik" w:eastAsia="Rubik" w:hAnsi="Rubik" w:cs="Rubik"/>
            <w:sz w:val="24"/>
            <w:szCs w:val="24"/>
          </w:rPr>
          <w:delText xml:space="preserve">(loss of coral-associated fish) </w:delText>
        </w:r>
      </w:del>
      <w:r>
        <w:rPr>
          <w:rFonts w:ascii="Rubik" w:eastAsia="Rubik" w:hAnsi="Rubik" w:cs="Rubik"/>
          <w:sz w:val="24"/>
          <w:szCs w:val="24"/>
        </w:rPr>
        <w:t xml:space="preserve">and indirect effects </w:t>
      </w:r>
      <w:del w:id="555" w:author="André Luís Luza" w:date="2024-08-13T21:42:00Z">
        <w:r w:rsidR="006A57E3">
          <w:rPr>
            <w:rFonts w:ascii="Rubik" w:eastAsia="Rubik" w:hAnsi="Rubik" w:cs="Rubik"/>
            <w:sz w:val="24"/>
            <w:szCs w:val="24"/>
          </w:rPr>
          <w:delText xml:space="preserve">(loss </w:delText>
        </w:r>
      </w:del>
      <w:r>
        <w:rPr>
          <w:rFonts w:ascii="Rubik" w:eastAsia="Rubik" w:hAnsi="Rubik" w:cs="Rubik"/>
          <w:sz w:val="24"/>
          <w:szCs w:val="24"/>
        </w:rPr>
        <w:t xml:space="preserve">of </w:t>
      </w:r>
      <w:del w:id="556" w:author="André Luís Luza" w:date="2024-08-13T21:42:00Z">
        <w:r w:rsidR="006A57E3">
          <w:rPr>
            <w:rFonts w:ascii="Rubik" w:eastAsia="Rubik" w:hAnsi="Rubik" w:cs="Rubik"/>
            <w:sz w:val="24"/>
            <w:szCs w:val="24"/>
          </w:rPr>
          <w:delText xml:space="preserve">fish co-occurring with </w:delText>
        </w:r>
      </w:del>
      <w:r>
        <w:rPr>
          <w:rFonts w:ascii="Rubik" w:eastAsia="Rubik" w:hAnsi="Rubik" w:cs="Rubik"/>
          <w:sz w:val="24"/>
          <w:szCs w:val="24"/>
        </w:rPr>
        <w:t>coral</w:t>
      </w:r>
      <w:del w:id="557" w:author="André Luís Luza" w:date="2024-08-13T21:42:00Z">
        <w:r w:rsidR="006A57E3">
          <w:rPr>
            <w:rFonts w:ascii="Rubik" w:eastAsia="Rubik" w:hAnsi="Rubik" w:cs="Rubik"/>
            <w:sz w:val="24"/>
            <w:szCs w:val="24"/>
          </w:rPr>
          <w:delText>-</w:delText>
        </w:r>
        <w:r w:rsidR="006A57E3">
          <w:rPr>
            <w:rFonts w:ascii="Rubik" w:eastAsia="Rubik" w:hAnsi="Rubik" w:cs="Rubik"/>
            <w:sz w:val="24"/>
            <w:szCs w:val="24"/>
          </w:rPr>
          <w:lastRenderedPageBreak/>
          <w:delText>associated fish) of coral</w:delText>
        </w:r>
      </w:del>
      <w:ins w:id="558" w:author="André Luís Luza" w:date="2024-08-13T21:42:00Z">
        <w:r>
          <w:rPr>
            <w:rFonts w:ascii="Rubik" w:eastAsia="Rubik" w:hAnsi="Rubik" w:cs="Rubik"/>
            <w:sz w:val="24"/>
            <w:szCs w:val="24"/>
          </w:rPr>
          <w:t xml:space="preserve"> species</w:t>
        </w:r>
      </w:ins>
      <w:r>
        <w:rPr>
          <w:rFonts w:ascii="Rubik" w:eastAsia="Rubik" w:hAnsi="Rubik" w:cs="Rubik"/>
          <w:sz w:val="24"/>
          <w:szCs w:val="24"/>
        </w:rPr>
        <w:t xml:space="preserve"> loss on the functional structure of reef fish assemblages</w:t>
      </w:r>
      <w:del w:id="559" w:author="André Luís Luza" w:date="2024-08-13T21:42:00Z">
        <w:r w:rsidR="006A57E3">
          <w:rPr>
            <w:rFonts w:ascii="Rubik" w:eastAsia="Rubik" w:hAnsi="Rubik" w:cs="Rubik"/>
            <w:sz w:val="24"/>
            <w:szCs w:val="24"/>
          </w:rPr>
          <w:delText>.</w:delText>
        </w:r>
      </w:del>
      <w:ins w:id="560" w:author="André Luís Luza" w:date="2024-08-13T21:42:00Z">
        <w:r>
          <w:rPr>
            <w:rFonts w:ascii="Rubik" w:eastAsia="Rubik" w:hAnsi="Rubik" w:cs="Rubik"/>
            <w:sz w:val="24"/>
            <w:szCs w:val="24"/>
          </w:rPr>
          <w:t xml:space="preserve"> for the scenario with lowest network robustness.</w:t>
        </w:r>
      </w:ins>
      <w:r>
        <w:rPr>
          <w:rFonts w:ascii="Rubik" w:eastAsia="Rubik" w:hAnsi="Rubik" w:cs="Rubik"/>
          <w:sz w:val="24"/>
          <w:szCs w:val="24"/>
        </w:rPr>
        <w:t xml:space="preserve"> The trait-based approach considers the relationship between </w:t>
      </w:r>
      <w:ins w:id="561" w:author="André Luís Luza" w:date="2024-08-13T21:42:00Z">
        <w:r w:rsidR="00E210A3">
          <w:rPr>
            <w:rFonts w:ascii="Rubik" w:eastAsia="Rubik" w:hAnsi="Rubik" w:cs="Rubik"/>
            <w:sz w:val="24"/>
            <w:szCs w:val="24"/>
          </w:rPr>
          <w:t xml:space="preserve">fish </w:t>
        </w:r>
      </w:ins>
      <w:r>
        <w:rPr>
          <w:rFonts w:ascii="Rubik" w:eastAsia="Rubik" w:hAnsi="Rubik" w:cs="Rubik"/>
          <w:sz w:val="24"/>
          <w:szCs w:val="24"/>
        </w:rPr>
        <w:t xml:space="preserve">species </w:t>
      </w:r>
      <w:ins w:id="562" w:author="André Luís Luza" w:date="2024-08-13T21:42:00Z">
        <w:r>
          <w:rPr>
            <w:rFonts w:ascii="Rubik" w:eastAsia="Rubik" w:hAnsi="Rubik" w:cs="Rubik"/>
            <w:sz w:val="24"/>
            <w:szCs w:val="24"/>
          </w:rPr>
          <w:t xml:space="preserve">composition (node identities) </w:t>
        </w:r>
      </w:ins>
      <w:r>
        <w:rPr>
          <w:rFonts w:ascii="Rubik" w:eastAsia="Rubik" w:hAnsi="Rubik" w:cs="Rubik"/>
          <w:sz w:val="24"/>
          <w:szCs w:val="24"/>
        </w:rPr>
        <w:t xml:space="preserve">and traits to produce a measurement of diversity (the trait space area) </w:t>
      </w:r>
      <w:del w:id="563" w:author="André Luís Luza" w:date="2024-08-13T21:42:00Z">
        <w:r w:rsidR="006A57E3">
          <w:rPr>
            <w:rFonts w:ascii="Rubik" w:eastAsia="Rubik" w:hAnsi="Rubik" w:cs="Rubik"/>
            <w:sz w:val="24"/>
            <w:szCs w:val="24"/>
          </w:rPr>
          <w:delText>(Villéger et al. 2008)</w:delText>
        </w:r>
      </w:del>
      <w:ins w:id="564" w:author="André Luís Luza" w:date="2024-08-13T21:42:00Z">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{"citationID":"S4e4HIqf","properties":{"formattedCitation":"(Vill\\uc0\\u233{}ger et al., 2008)","plainCitation":"(Villéger et al., 2008)","noteIndex":0},"citationItems":[{"id":400,"uris":["http://zotero.org/users/local/0pDY6SAD/items/MTRVK7SG"],"itemData":{"id":400,"type":"article-journal","container-title":"Ecology","DOI":"10.1890/07-1206.1","ISSN":"0012-9658","issue":"8","journalAbbreviation":"Ecology","language":"en","license":"http://doi.wiley.com/10.1002/tdm_license_1.1","page":"2290-2301","source":"DOI.org (Crossref)","title":"NEW MULTIDIMENSIONAL FUNCTIONAL DIVERSITY INDICES FOR A MULTIFACETED FRAMEWORK IN FUNCTIONAL ECOLOGY","volume":"89","author":[{"family":"Villéger","given":"Sébastien"},{"family":"Mason","given":"Norman W. H."},{"family":"Mouillot","given":"David"}],"issued":{"date-parts":[["2008",8]]}}}],"schema":"https://github.com/citation-style-language/schema/raw/master/csl-citation.json"}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szCs w:val="24"/>
          </w:rPr>
          <w:t>(Villéger et al., 2008)</w:t>
        </w:r>
        <w:r w:rsidR="008F352D">
          <w:rPr>
            <w:rFonts w:ascii="Rubik" w:eastAsia="Rubik" w:hAnsi="Rubik" w:cs="Rubik"/>
            <w:sz w:val="24"/>
            <w:szCs w:val="24"/>
          </w:rPr>
          <w:fldChar w:fldCharType="end"/>
        </w:r>
      </w:ins>
      <w:r>
        <w:rPr>
          <w:rFonts w:ascii="Rubik" w:eastAsia="Rubik" w:hAnsi="Rubik" w:cs="Rubik"/>
          <w:sz w:val="24"/>
          <w:szCs w:val="24"/>
        </w:rPr>
        <w:t xml:space="preserve"> and frequency/density (</w:t>
      </w:r>
      <w:del w:id="565" w:author="André Luís Luza" w:date="2024-08-13T21:42:00Z">
        <w:r w:rsidR="006A57E3">
          <w:rPr>
            <w:rFonts w:ascii="Rubik" w:eastAsia="Rubik" w:hAnsi="Rubik" w:cs="Rubik"/>
            <w:sz w:val="24"/>
            <w:szCs w:val="24"/>
          </w:rPr>
          <w:delText xml:space="preserve">occupancy) of ecological strategies and functions (Mammola &amp; Cardoso 2020). To evaluate functional </w:delText>
        </w:r>
      </w:del>
      <w:ins w:id="566" w:author="André Luís Luza" w:date="2024-08-13T21:42:00Z">
        <w:r>
          <w:rPr>
            <w:rFonts w:ascii="Rubik" w:eastAsia="Rubik" w:hAnsi="Rubik" w:cs="Rubik"/>
            <w:sz w:val="24"/>
            <w:szCs w:val="24"/>
          </w:rPr>
          <w:t xml:space="preserve">trait space occupancy) of species across trait combinations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{"citationID":"PIZAaTzU","properties":{"formattedCitation":"(Mammola and Cardoso, 2020)","plainCitation":"(Mammola and Cardoso, 2020)","noteIndex":0},"citationItems":[{"id":352,"uris":["http://zotero.org/users/local/0pDY6SAD/items/5V3NMKDJ"],"itemData":{"id":352,"type":"article-journal","abstract":"Abstract\n            \n              \n                \n                  \n                    The use of\n                    n\n                    </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dimensional hypervolumes in trait</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based ecology is rapidly increasing. By representing the functional space of a species or community as a Hutchinsonian niche, the abstract Euclidean space defined by a set of independent axes corresponding to individuals or species traits, these multidimensional techniques show great potential for the advance of functional ecology theory.\n                  \n                \n                \n                  \n                    In the panorama of existing methods for delineating multidimensional spaces, the\n                    r\n                    package\n                    hypervolume\n                    (\n                    Global Ecology and Biogeography\n                    , 23, 2014, 595–609) is currently the most used. However, functions for calculating the standard set of functional diversity (FD) indices—richness, divergence and regularity—have not been developed within the\n                    hypervolume\n                    framework yet. This gap is delaying its full exploitation in functional ecology, meanwhile preventing the possibility to compare its performance with that of other methods.\n                  \n                \n                \n                  \n                    We develop a set of functions to calculate FD indices based on\n                    n\n                    </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 including alpha (richness), beta (and respective components), dispersion, evenness, contribution and originality. Altogether, these indices provide a coherent framework to explore the primary mathematical components of FD within a multidimensional setting. These new functions can work either with hypervolume objects or with raw data (species presence or abundance and their traits) as input data, and are versatile in terms of input parameters and options.\n                  \n                \n                \n                  \n                    These functions are implemented within\n                    bat\n                    (Biodiversity Assessment Tools), an\n                    r\n                    package for biodiversity assessments. As a coherent corpus of functional indices based on a common algorithm, it opens the possibility to fully explore the strengths of the Hutchinsonian niche concept in community ecology research.\n                  \n                \n              \n            \n          , \n            Sommario\n            \n              \n                \n                  \n                    Recentemente, si è osservato un utilizzo sempre più frequente di ipervolumi Hutchinsoniani in ecologia. Un ipervolume, ossia lo spazio Euclideo definito da\n                    n\n                    assi rappresentanti le caratteristiche funzionali di specie od individui, permette di rappresentare lo spazio funzionale occupato da una specie o da una comunità in multiple dimensioni. Pertanto, wueste tecniche si stanno dimostrando promettenti specialmente in ecologia funzionale.\n                  \n                \n                \n                  \n                    Nel vasto panorama di metodi statistici che permetto di delineare matematicamente questi spazi multidimensionali, il pacchetto di R\n                    hypervolume\n                    (\n                    Global Ecology and Biogeography\n                    , 23, 2014, 595–609) è certamente il più utilizzato. Tuttavia, specifiche funzioni per calcolare gli indici standard di diversità funzionale (FD) non sono ancora stati sviluppate per\n                    hypervolume\n                    , impedendo di sfruttare al meglio questo pacchetto statistico in ecologia funzionale oltreché di confrontarne la performance con quella di altri metodi di analisi funzionali.\n                  \n                \n                \n                  \n                    Per far fronte a queste lacune, abbiamo sviluppato un set di funzioni che permettono di calcolare gli indici di diversità funzionale sulla base di ipervolumi a\n                    n\n                    dimensioni. Queste nuove funzioni permetto di calcolare la diversità funzionale (\n                    alpha diversity\n                    o ricchezza), la divergenza tra due o più spazi funzionali (\n                    beta diversity\n                    e relative componenti), la dispersione e l'equipartizione dello spazio funzionale, oltreché il contributo ed l'originalità delle osservazioni (specie od individui) utilizzate per costruire gli spazi funzionali. Le funzioni sono versatili e permettono di lavorare sia con ipervolumi già costruiti mediante il pacchetto\n                    hypervolume,\n                    che di costruire gli ipervolumi direttamente a partire da matrici di dai grezze.\n                  \n                \n                \n                  \n                    Le nuove funzioni sono state implementate in\n                    bat\n                    (Biodiversity Assessment Tools), un pacchetto di R per analisi di biodiversità. Essendo un\n                    corpus\n                    coerente di indici di diversità funzionale basati su un comune oggetto matematico, l'ipervolume, queste funzioni aprono le porte per esplorare la diversità funzionale di individui, specie o comunità da una punto di vista multidimensionale.","container-title":"Methods in Ecology and Evolution","DOI":"10.1111/2041-210X.13424","ISSN":"2041-210X, 2041-210X","issue":"8","journalAbbreviation":"Methods Ecol Evol","language":"en","page":"986-995","source":"DOI.org (Crossref)","title":"Functional diversity metrics using kernel density &lt;i&gt;n&lt;/i&gt; </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dimensional hypervolumes","volume":"11","author":[{"family":"Mammola","given":"Stefano"},{"family":"Cardoso","given":"Pedro"}],"editor":[{"family":"Poisot","given":"Timothée"}],"issued":{"date-parts":[["2020",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(Mammola and Cardoso, 2020)</w:t>
        </w:r>
        <w:r w:rsidR="008F352D">
          <w:rPr>
            <w:rFonts w:ascii="Rubik" w:eastAsia="Rubik" w:hAnsi="Rubik" w:cs="Rubik"/>
            <w:sz w:val="24"/>
            <w:szCs w:val="24"/>
          </w:rPr>
          <w:fldChar w:fldCharType="end"/>
        </w:r>
        <w:r>
          <w:rPr>
            <w:rFonts w:ascii="Rubik" w:eastAsia="Rubik" w:hAnsi="Rubik" w:cs="Rubik"/>
            <w:sz w:val="24"/>
            <w:szCs w:val="24"/>
          </w:rPr>
          <w:t xml:space="preserve"> (Fig. 1). </w:t>
        </w:r>
      </w:ins>
    </w:p>
    <w:p w14:paraId="0000006F" w14:textId="74075091" w:rsidR="00AD720D" w:rsidRDefault="004B2E2A">
      <w:pPr>
        <w:spacing w:line="480" w:lineRule="auto"/>
        <w:ind w:firstLine="720"/>
        <w:rPr>
          <w:rFonts w:ascii="Rubik" w:eastAsia="Rubik" w:hAnsi="Rubik" w:cs="Rubik"/>
          <w:sz w:val="24"/>
          <w:szCs w:val="24"/>
        </w:rPr>
        <w:pPrChange w:id="567" w:author="André Luís Luza" w:date="2024-08-13T21:42:00Z">
          <w:pPr>
            <w:spacing w:line="480" w:lineRule="auto"/>
          </w:pPr>
        </w:pPrChange>
      </w:pPr>
      <w:ins w:id="568" w:author="André Luís Luza" w:date="2024-08-13T21:42:00Z">
        <w:r>
          <w:rPr>
            <w:rFonts w:ascii="Rubik" w:eastAsia="Rubik" w:hAnsi="Rubik" w:cs="Rubik"/>
            <w:sz w:val="24"/>
            <w:szCs w:val="24"/>
          </w:rPr>
          <w:t xml:space="preserve">Functional </w:t>
        </w:r>
      </w:ins>
      <w:r>
        <w:rPr>
          <w:rFonts w:ascii="Rubik" w:eastAsia="Rubik" w:hAnsi="Rubik" w:cs="Rubik"/>
          <w:sz w:val="24"/>
          <w:szCs w:val="24"/>
        </w:rPr>
        <w:t>robustness to cascading extinctions</w:t>
      </w:r>
      <w:del w:id="569" w:author="André Luís Luza" w:date="2024-08-13T21:42:00Z">
        <w:r w:rsidR="006A57E3">
          <w:rPr>
            <w:rFonts w:ascii="Rubik" w:eastAsia="Rubik" w:hAnsi="Rubik" w:cs="Rubik"/>
            <w:sz w:val="24"/>
            <w:szCs w:val="24"/>
          </w:rPr>
          <w:delText>, we used</w:delText>
        </w:r>
      </w:del>
      <w:ins w:id="570" w:author="André Luís Luza" w:date="2024-08-13T21:42:00Z">
        <w:r>
          <w:rPr>
            <w:rFonts w:ascii="Rubik" w:eastAsia="Rubik" w:hAnsi="Rubik" w:cs="Rubik"/>
            <w:sz w:val="24"/>
            <w:szCs w:val="24"/>
          </w:rPr>
          <w:t xml:space="preserve"> was measured through</w:t>
        </w:r>
      </w:ins>
      <w:r>
        <w:rPr>
          <w:rFonts w:ascii="Rubik" w:eastAsia="Rubik" w:hAnsi="Rubik" w:cs="Rubik"/>
          <w:sz w:val="24"/>
          <w:szCs w:val="24"/>
        </w:rPr>
        <w:t xml:space="preserve"> the Reduction in Functional Space approach (RFS, cf. Luza et al. 2022</w:t>
      </w:r>
      <w:del w:id="571" w:author="André Luís Luza" w:date="2024-08-13T21:42:00Z">
        <w:r w:rsidR="006A57E3">
          <w:rPr>
            <w:rFonts w:ascii="Rubik" w:eastAsia="Rubik" w:hAnsi="Rubik" w:cs="Rubik"/>
            <w:sz w:val="24"/>
            <w:szCs w:val="24"/>
          </w:rPr>
          <w:delText>) to quantify</w:delText>
        </w:r>
      </w:del>
      <w:ins w:id="572" w:author="André Luís Luza" w:date="2024-08-13T21:42:00Z">
        <w:r>
          <w:rPr>
            <w:rFonts w:ascii="Rubik" w:eastAsia="Rubik" w:hAnsi="Rubik" w:cs="Rubik"/>
            <w:sz w:val="24"/>
            <w:szCs w:val="24"/>
          </w:rPr>
          <w:t xml:space="preserve">). The taxonomic and functional diversity at </w:t>
        </w:r>
        <m:oMath>
          <m:r>
            <w:rPr>
              <w:rFonts w:ascii="Rubik" w:eastAsia="Rubik" w:hAnsi="Rubik" w:cs="Rubik"/>
              <w:sz w:val="24"/>
              <w:szCs w:val="24"/>
            </w:rPr>
            <m:t>t=0</m:t>
          </m:r>
        </m:oMath>
        <w:r>
          <w:rPr>
            <w:rFonts w:ascii="Rubik" w:eastAsia="Rubik" w:hAnsi="Rubik" w:cs="Rubik"/>
            <w:sz w:val="24"/>
            <w:szCs w:val="24"/>
          </w:rPr>
          <w:t xml:space="preserve"> comprised</w:t>
        </w:r>
      </w:ins>
      <w:r>
        <w:rPr>
          <w:rFonts w:ascii="Rubik" w:eastAsia="Rubik" w:hAnsi="Rubik" w:cs="Rubik"/>
          <w:sz w:val="24"/>
          <w:szCs w:val="24"/>
        </w:rPr>
        <w:t xml:space="preserve"> the </w:t>
      </w:r>
      <w:del w:id="573" w:author="André Luís Luza" w:date="2024-08-13T21:42:00Z">
        <w:r w:rsidR="006A57E3">
          <w:rPr>
            <w:rFonts w:ascii="Rubik" w:eastAsia="Rubik" w:hAnsi="Rubik" w:cs="Rubik"/>
            <w:sz w:val="24"/>
            <w:szCs w:val="24"/>
          </w:rPr>
          <w:delText>reduction in the</w:delText>
        </w:r>
      </w:del>
      <w:ins w:id="574" w:author="André Luís Luza" w:date="2024-08-13T21:42:00Z">
        <w:r>
          <w:rPr>
            <w:rFonts w:ascii="Rubik" w:eastAsia="Rubik" w:hAnsi="Rubik" w:cs="Rubik"/>
            <w:sz w:val="24"/>
            <w:szCs w:val="24"/>
          </w:rPr>
          <w:t>number of fish species and</w:t>
        </w:r>
      </w:ins>
      <w:r>
        <w:rPr>
          <w:rFonts w:ascii="Rubik" w:eastAsia="Rubik" w:hAnsi="Rubik" w:cs="Rubik"/>
          <w:sz w:val="24"/>
          <w:szCs w:val="24"/>
        </w:rPr>
        <w:t xml:space="preserve"> trait</w:t>
      </w:r>
      <w:del w:id="575" w:author="André Luís Luza" w:date="2024-08-13T21:42:00Z">
        <w:r w:rsidR="006A57E3">
          <w:rPr>
            <w:rFonts w:ascii="Rubik" w:eastAsia="Rubik" w:hAnsi="Rubik" w:cs="Rubik"/>
            <w:sz w:val="24"/>
            <w:szCs w:val="24"/>
          </w:rPr>
          <w:delText xml:space="preserve"> </w:delText>
        </w:r>
      </w:del>
      <w:ins w:id="576" w:author="André Luís Luza" w:date="2024-08-13T21:42:00Z">
        <w:r>
          <w:rPr>
            <w:rFonts w:ascii="Rubik" w:eastAsia="Rubik" w:hAnsi="Rubik" w:cs="Rubik"/>
            <w:sz w:val="24"/>
            <w:szCs w:val="24"/>
          </w:rPr>
          <w:t>-</w:t>
        </w:r>
      </w:ins>
      <w:r>
        <w:rPr>
          <w:rFonts w:ascii="Rubik" w:eastAsia="Rubik" w:hAnsi="Rubik" w:cs="Rubik"/>
          <w:sz w:val="24"/>
          <w:szCs w:val="24"/>
        </w:rPr>
        <w:t xml:space="preserve">space area </w:t>
      </w:r>
      <w:del w:id="577" w:author="André Luís Luza" w:date="2024-08-13T21:42:00Z">
        <w:r w:rsidR="006A57E3">
          <w:rPr>
            <w:rFonts w:ascii="Rubik" w:eastAsia="Rubik" w:hAnsi="Rubik" w:cs="Rubik"/>
            <w:sz w:val="24"/>
            <w:szCs w:val="24"/>
          </w:rPr>
          <w:delText>of</w:delText>
        </w:r>
      </w:del>
      <w:ins w:id="578" w:author="André Luís Luza" w:date="2024-08-13T21:42:00Z">
        <w:r>
          <w:rPr>
            <w:rFonts w:ascii="Rubik" w:eastAsia="Rubik" w:hAnsi="Rubik" w:cs="Rubik"/>
            <w:sz w:val="24"/>
            <w:szCs w:val="24"/>
          </w:rPr>
          <w:t>occupied by</w:t>
        </w:r>
      </w:ins>
      <w:r>
        <w:rPr>
          <w:rFonts w:ascii="Rubik" w:eastAsia="Rubik" w:hAnsi="Rubik" w:cs="Rubik"/>
          <w:sz w:val="24"/>
          <w:szCs w:val="24"/>
        </w:rPr>
        <w:t xml:space="preserve"> coral-associated </w:t>
      </w:r>
      <w:del w:id="579" w:author="André Luís Luza" w:date="2024-08-13T21:42:00Z">
        <w:r w:rsidR="006A57E3">
          <w:rPr>
            <w:rFonts w:ascii="Rubik" w:eastAsia="Rubik" w:hAnsi="Rubik" w:cs="Rubik"/>
            <w:sz w:val="24"/>
            <w:szCs w:val="24"/>
          </w:rPr>
          <w:delText>+ co-occurring fish (trait space area considering 63 species) along simulated coral losses. For robustness and RFS analyses, the trait space was built for coral-associated +</w:delText>
        </w:r>
      </w:del>
      <w:ins w:id="580" w:author="André Luís Luza" w:date="2024-08-13T21:42:00Z">
        <w:r>
          <w:rPr>
            <w:rFonts w:ascii="Rubik" w:eastAsia="Rubik" w:hAnsi="Rubik" w:cs="Rubik"/>
            <w:sz w:val="24"/>
            <w:szCs w:val="24"/>
          </w:rPr>
          <w:t>and</w:t>
        </w:r>
      </w:ins>
      <w:r>
        <w:rPr>
          <w:rFonts w:ascii="Rubik" w:eastAsia="Rubik" w:hAnsi="Rubik" w:cs="Rubik"/>
          <w:sz w:val="24"/>
          <w:szCs w:val="24"/>
        </w:rPr>
        <w:t xml:space="preserve"> co-occurring fish</w:t>
      </w:r>
      <w:del w:id="581" w:author="André Luís Luza" w:date="2024-08-13T21:42:00Z">
        <w:r w:rsidR="006A57E3">
          <w:rPr>
            <w:rFonts w:ascii="Rubik" w:eastAsia="Rubik" w:hAnsi="Rubik" w:cs="Rubik"/>
            <w:sz w:val="24"/>
            <w:szCs w:val="24"/>
          </w:rPr>
          <w:delText xml:space="preserve"> (</w:delText>
        </w:r>
      </w:del>
      <w:ins w:id="582" w:author="André Luís Luza" w:date="2024-08-13T21:42:00Z">
        <w:r>
          <w:rPr>
            <w:rFonts w:ascii="Rubik" w:eastAsia="Rubik" w:hAnsi="Rubik" w:cs="Rubik"/>
            <w:sz w:val="24"/>
            <w:szCs w:val="24"/>
          </w:rPr>
          <w:t>, respectively (</w:t>
        </w:r>
        <w:r>
          <w:rPr>
            <w:rFonts w:ascii="Rubik" w:eastAsia="Rubik" w:hAnsi="Rubik" w:cs="Rubik"/>
            <w:i/>
            <w:sz w:val="24"/>
            <w:szCs w:val="24"/>
          </w:rPr>
          <w:t>n</w:t>
        </w:r>
        <w:r>
          <w:rPr>
            <w:rFonts w:ascii="Rubik" w:eastAsia="Rubik" w:hAnsi="Rubik" w:cs="Rubik"/>
            <w:sz w:val="24"/>
            <w:szCs w:val="24"/>
          </w:rPr>
          <w:t xml:space="preserve">= </w:t>
        </w:r>
      </w:ins>
      <w:r>
        <w:rPr>
          <w:rFonts w:ascii="Rubik" w:eastAsia="Rubik" w:hAnsi="Rubik" w:cs="Rubik"/>
          <w:sz w:val="24"/>
          <w:szCs w:val="24"/>
        </w:rPr>
        <w:t>63 species). For trait space occupancy analysis, a Provincial trait space (</w:t>
      </w:r>
      <w:r>
        <w:rPr>
          <w:rFonts w:ascii="Rubik" w:hAnsi="Rubik"/>
          <w:i/>
          <w:sz w:val="24"/>
          <w:rPrChange w:id="583" w:author="André Luís Luza" w:date="2024-08-13T21:42:00Z">
            <w:rPr>
              <w:rFonts w:ascii="Rubik" w:hAnsi="Rubik"/>
              <w:sz w:val="24"/>
            </w:rPr>
          </w:rPrChange>
        </w:rPr>
        <w:t>n</w:t>
      </w:r>
      <w:r>
        <w:rPr>
          <w:rFonts w:ascii="Rubik" w:eastAsia="Rubik" w:hAnsi="Rubik" w:cs="Rubik"/>
          <w:sz w:val="24"/>
          <w:szCs w:val="24"/>
        </w:rPr>
        <w:t>=113 species</w:t>
      </w:r>
      <w:del w:id="584" w:author="André Luís Luza" w:date="2024-08-13T21:42:00Z">
        <w:r w:rsidR="006A57E3">
          <w:rPr>
            <w:rFonts w:ascii="Rubik" w:eastAsia="Rubik" w:hAnsi="Rubik" w:cs="Rubik"/>
            <w:sz w:val="24"/>
            <w:szCs w:val="24"/>
          </w:rPr>
          <w:delText>) was built and, based on it</w:delText>
        </w:r>
      </w:del>
      <w:ins w:id="585" w:author="André Luís Luza" w:date="2024-08-13T21:42:00Z">
        <w:r>
          <w:rPr>
            <w:rFonts w:ascii="Rubik" w:eastAsia="Rubik" w:hAnsi="Rubik" w:cs="Rubik"/>
            <w:sz w:val="24"/>
            <w:szCs w:val="24"/>
          </w:rPr>
          <w:t xml:space="preserve">, all species in the fish data set) was built, as we were aiming to detect which portions of the Provincial trait space could be most affected by fish elimination </w:t>
        </w:r>
        <w:r w:rsidR="00E210A3">
          <w:rPr>
            <w:rFonts w:ascii="Rubik" w:eastAsia="Rubik" w:hAnsi="Rubik" w:cs="Rubik"/>
            <w:sz w:val="24"/>
            <w:szCs w:val="24"/>
          </w:rPr>
          <w:t xml:space="preserve">with </w:t>
        </w:r>
        <w:r>
          <w:rPr>
            <w:rFonts w:ascii="Rubik" w:eastAsia="Rubik" w:hAnsi="Rubik" w:cs="Rubik"/>
            <w:sz w:val="24"/>
            <w:szCs w:val="24"/>
          </w:rPr>
          <w:t xml:space="preserve">coral </w:t>
        </w:r>
        <w:r w:rsidR="00E210A3">
          <w:rPr>
            <w:rFonts w:ascii="Rubik" w:eastAsia="Rubik" w:hAnsi="Rubik" w:cs="Rubik"/>
            <w:sz w:val="24"/>
            <w:szCs w:val="24"/>
          </w:rPr>
          <w:t xml:space="preserve">species </w:t>
        </w:r>
        <w:r>
          <w:rPr>
            <w:rFonts w:ascii="Rubik" w:eastAsia="Rubik" w:hAnsi="Rubik" w:cs="Rubik"/>
            <w:sz w:val="24"/>
            <w:szCs w:val="24"/>
          </w:rPr>
          <w:t xml:space="preserve">loss. Based on </w:t>
        </w:r>
        <w:r w:rsidR="00E210A3">
          <w:rPr>
            <w:rFonts w:ascii="Rubik" w:eastAsia="Rubik" w:hAnsi="Rubik" w:cs="Rubik"/>
            <w:sz w:val="24"/>
            <w:szCs w:val="24"/>
          </w:rPr>
          <w:t>this</w:t>
        </w:r>
      </w:ins>
      <w:r>
        <w:rPr>
          <w:rFonts w:ascii="Rubik" w:eastAsia="Rubik" w:hAnsi="Rubik" w:cs="Rubik"/>
          <w:sz w:val="24"/>
          <w:szCs w:val="24"/>
        </w:rPr>
        <w:t xml:space="preserve">, subsequent spaces (polygons) were built for the following set of species: </w:t>
      </w:r>
    </w:p>
    <w:p w14:paraId="00000070" w14:textId="77777777" w:rsidR="00AD720D" w:rsidRDefault="00AD720D">
      <w:pPr>
        <w:spacing w:line="480" w:lineRule="auto"/>
        <w:rPr>
          <w:rFonts w:ascii="Rubik" w:eastAsia="Rubik" w:hAnsi="Rubik" w:cs="Rubik"/>
          <w:sz w:val="24"/>
          <w:szCs w:val="24"/>
        </w:rPr>
      </w:pPr>
    </w:p>
    <w:p w14:paraId="00000071" w14:textId="77777777" w:rsidR="00AD720D" w:rsidRDefault="004B2E2A">
      <w:pPr>
        <w:spacing w:line="480" w:lineRule="auto"/>
        <w:ind w:left="720"/>
        <w:rPr>
          <w:rFonts w:ascii="Rubik" w:eastAsia="Rubik" w:hAnsi="Rubik" w:cs="Rubik"/>
          <w:sz w:val="24"/>
          <w:szCs w:val="24"/>
        </w:rPr>
      </w:pPr>
      <w:r>
        <w:rPr>
          <w:rFonts w:ascii="Rubik" w:eastAsia="Rubik" w:hAnsi="Rubik" w:cs="Rubik"/>
          <w:sz w:val="24"/>
          <w:szCs w:val="24"/>
        </w:rPr>
        <w:t>1) coral-associated fish (</w:t>
      </w:r>
      <w:r>
        <w:rPr>
          <w:rFonts w:ascii="Rubik" w:hAnsi="Rubik"/>
          <w:i/>
          <w:sz w:val="24"/>
          <w:rPrChange w:id="586" w:author="André Luís Luza" w:date="2024-08-13T21:42:00Z">
            <w:rPr>
              <w:rFonts w:ascii="Rubik" w:hAnsi="Rubik"/>
              <w:sz w:val="24"/>
            </w:rPr>
          </w:rPrChange>
        </w:rPr>
        <w:t>n</w:t>
      </w:r>
      <w:r>
        <w:rPr>
          <w:rFonts w:ascii="Rubik" w:eastAsia="Rubik" w:hAnsi="Rubik" w:cs="Rubik"/>
          <w:sz w:val="24"/>
          <w:szCs w:val="24"/>
        </w:rPr>
        <w:t xml:space="preserve">=42); </w:t>
      </w:r>
    </w:p>
    <w:p w14:paraId="00000072" w14:textId="77777777" w:rsidR="00AD720D" w:rsidRDefault="004B2E2A">
      <w:pPr>
        <w:spacing w:line="480" w:lineRule="auto"/>
        <w:ind w:left="720"/>
        <w:rPr>
          <w:rFonts w:ascii="Rubik" w:eastAsia="Rubik" w:hAnsi="Rubik" w:cs="Rubik"/>
          <w:sz w:val="24"/>
          <w:szCs w:val="24"/>
        </w:rPr>
      </w:pPr>
      <w:r>
        <w:rPr>
          <w:rFonts w:ascii="Rubik" w:eastAsia="Rubik" w:hAnsi="Rubik" w:cs="Rubik"/>
          <w:sz w:val="24"/>
          <w:szCs w:val="24"/>
        </w:rPr>
        <w:t>2) coral-associated + co-occurring fish (</w:t>
      </w:r>
      <w:r>
        <w:rPr>
          <w:rFonts w:ascii="Rubik" w:hAnsi="Rubik"/>
          <w:i/>
          <w:sz w:val="24"/>
          <w:rPrChange w:id="587" w:author="André Luís Luza" w:date="2024-08-13T21:42:00Z">
            <w:rPr>
              <w:rFonts w:ascii="Rubik" w:hAnsi="Rubik"/>
              <w:sz w:val="24"/>
            </w:rPr>
          </w:rPrChange>
        </w:rPr>
        <w:t>n</w:t>
      </w:r>
      <w:r>
        <w:rPr>
          <w:rFonts w:ascii="Rubik" w:eastAsia="Rubik" w:hAnsi="Rubik" w:cs="Rubik"/>
          <w:sz w:val="24"/>
          <w:szCs w:val="24"/>
        </w:rPr>
        <w:t>=63 species);</w:t>
      </w:r>
    </w:p>
    <w:p w14:paraId="00000073" w14:textId="77777777" w:rsidR="00AD720D" w:rsidRDefault="004B2E2A">
      <w:pPr>
        <w:spacing w:line="480" w:lineRule="auto"/>
        <w:ind w:left="720"/>
        <w:rPr>
          <w:rFonts w:ascii="Rubik" w:eastAsia="Rubik" w:hAnsi="Rubik" w:cs="Rubik"/>
          <w:sz w:val="24"/>
          <w:szCs w:val="24"/>
        </w:rPr>
      </w:pPr>
      <w:r>
        <w:rPr>
          <w:rFonts w:ascii="Rubik" w:eastAsia="Rubik" w:hAnsi="Rubik" w:cs="Rubik"/>
          <w:sz w:val="24"/>
          <w:szCs w:val="24"/>
        </w:rPr>
        <w:lastRenderedPageBreak/>
        <w:t>3) all fish except coral-associated + co-occurring (</w:t>
      </w:r>
      <w:r>
        <w:rPr>
          <w:rFonts w:ascii="Rubik" w:hAnsi="Rubik"/>
          <w:i/>
          <w:sz w:val="24"/>
          <w:rPrChange w:id="588" w:author="André Luís Luza" w:date="2024-08-13T21:42:00Z">
            <w:rPr>
              <w:rFonts w:ascii="Rubik" w:hAnsi="Rubik"/>
              <w:sz w:val="24"/>
            </w:rPr>
          </w:rPrChange>
        </w:rPr>
        <w:t>n</w:t>
      </w:r>
      <w:r>
        <w:rPr>
          <w:rFonts w:ascii="Rubik" w:eastAsia="Rubik" w:hAnsi="Rubik" w:cs="Rubik"/>
          <w:sz w:val="24"/>
          <w:szCs w:val="24"/>
        </w:rPr>
        <w:t>=50);</w:t>
      </w:r>
    </w:p>
    <w:p w14:paraId="57AABA8B" w14:textId="77777777" w:rsidR="00F17489" w:rsidRDefault="006A57E3">
      <w:pPr>
        <w:spacing w:line="480" w:lineRule="auto"/>
        <w:ind w:left="720"/>
        <w:rPr>
          <w:del w:id="589" w:author="André Luís Luza" w:date="2024-08-13T21:42:00Z"/>
          <w:rFonts w:ascii="Rubik" w:eastAsia="Rubik" w:hAnsi="Rubik" w:cs="Rubik"/>
          <w:sz w:val="24"/>
          <w:szCs w:val="24"/>
        </w:rPr>
      </w:pPr>
      <w:del w:id="590" w:author="André Luís Luza" w:date="2024-08-13T21:42:00Z">
        <w:r>
          <w:rPr>
            <w:rFonts w:ascii="Rubik" w:eastAsia="Rubik" w:hAnsi="Rubik" w:cs="Rubik"/>
            <w:sz w:val="24"/>
            <w:szCs w:val="24"/>
          </w:rPr>
          <w:delText>4) vulnerable species (n=5), based on IUCN status and price value (data from Quimbayo et al. 2021).</w:delText>
        </w:r>
      </w:del>
    </w:p>
    <w:p w14:paraId="4BC347AD" w14:textId="77777777" w:rsidR="00F17489" w:rsidRDefault="00F17489">
      <w:pPr>
        <w:spacing w:line="480" w:lineRule="auto"/>
        <w:ind w:firstLine="720"/>
        <w:rPr>
          <w:del w:id="591" w:author="André Luís Luza" w:date="2024-08-13T21:42:00Z"/>
          <w:rFonts w:ascii="Rubik" w:eastAsia="Rubik" w:hAnsi="Rubik" w:cs="Rubik"/>
          <w:sz w:val="24"/>
          <w:szCs w:val="24"/>
        </w:rPr>
      </w:pPr>
    </w:p>
    <w:p w14:paraId="1DA1A83E" w14:textId="77777777" w:rsidR="00F17489" w:rsidRDefault="006A57E3">
      <w:pPr>
        <w:spacing w:line="480" w:lineRule="auto"/>
        <w:ind w:firstLine="720"/>
        <w:rPr>
          <w:del w:id="592" w:author="André Luís Luza" w:date="2024-08-13T21:42:00Z"/>
          <w:rFonts w:ascii="Rubik" w:eastAsia="Rubik" w:hAnsi="Rubik" w:cs="Rubik"/>
          <w:sz w:val="24"/>
          <w:szCs w:val="24"/>
        </w:rPr>
      </w:pPr>
      <w:del w:id="593" w:author="André Luís Luza" w:date="2024-08-13T21:42:00Z">
        <w:r>
          <w:rPr>
            <w:rFonts w:ascii="Rubik" w:eastAsia="Rubik" w:hAnsi="Rubik" w:cs="Rubik"/>
            <w:sz w:val="24"/>
            <w:szCs w:val="24"/>
          </w:rPr>
          <w:delText>We built trait spaces using six ecological traits: total length (cm), trophic level (the position in the food web, unitless), fin aspect ratio (unitless), group size (categories from solitary to large sized groups), maximum tolerated temperature (TºC) and depth (m). The correlation of each trait with each PCoA axis was calculated through the Pearson’s regression coefficient, and projected in the trait space to improve interpretation. All traits, except for total body length that was obtained directly from the video estimates (Longo et al. 2019), were gathered from Quimbayo et al. (2021). Total body length, aspect ratio, trophic level, maximum preferred temperature and depth were treated as quantitative traits, whereas group size was treated as an ordered trait (schooling fishes had higher ranks than solitary fishes). Functional trait space area was calculated through the convex-hull approach of Cornwell et al. (2006) and Villegér et al. (2008). We performed a Principal Coordinate Analysis (PCoA) to project, in a quasi-Euclidean multidimensional space, the matrix of trait dissimilarities (Gower distance applied to scaled trait values, using the daisy function of the ‘cluster’ R package, Maechler et al. 2022) between pairs of species, using the dudi.pco function (‘ade4’ R package, Dray &amp; Dufour 2007).</w:delText>
        </w:r>
      </w:del>
    </w:p>
    <w:p w14:paraId="00000074" w14:textId="5DC017AE" w:rsidR="00AD720D" w:rsidRDefault="006A57E3">
      <w:pPr>
        <w:spacing w:line="480" w:lineRule="auto"/>
        <w:ind w:left="720"/>
        <w:rPr>
          <w:ins w:id="594" w:author="André Luís Luza" w:date="2024-08-13T21:42:00Z"/>
          <w:rFonts w:ascii="Rubik" w:eastAsia="Rubik" w:hAnsi="Rubik" w:cs="Rubik"/>
          <w:sz w:val="24"/>
          <w:szCs w:val="24"/>
        </w:rPr>
      </w:pPr>
      <w:del w:id="595" w:author="André Luís Luza" w:date="2024-08-13T21:42:00Z">
        <w:r>
          <w:rPr>
            <w:rFonts w:ascii="Rubik" w:eastAsia="Rubik" w:hAnsi="Rubik" w:cs="Rubik"/>
            <w:sz w:val="24"/>
            <w:szCs w:val="24"/>
          </w:rPr>
          <w:lastRenderedPageBreak/>
          <w:tab/>
          <w:delText>Trait space occupancy (density) was estimated by applying a Kernel Density Estimation (KDE) (Duong 2007)</w:delText>
        </w:r>
      </w:del>
      <w:ins w:id="596" w:author="André Luís Luza" w:date="2024-08-13T21:42:00Z">
        <w:r w:rsidR="004B2E2A">
          <w:rPr>
            <w:rFonts w:ascii="Rubik" w:eastAsia="Rubik" w:hAnsi="Rubik" w:cs="Rubik"/>
            <w:sz w:val="24"/>
            <w:szCs w:val="24"/>
          </w:rPr>
          <w:t>4) vulnerable species (</w:t>
        </w:r>
        <w:r w:rsidR="004B2E2A">
          <w:rPr>
            <w:rFonts w:ascii="Rubik" w:eastAsia="Rubik" w:hAnsi="Rubik" w:cs="Rubik"/>
            <w:i/>
            <w:sz w:val="24"/>
            <w:szCs w:val="24"/>
          </w:rPr>
          <w:t>n</w:t>
        </w:r>
        <w:r w:rsidR="004B2E2A">
          <w:rPr>
            <w:rFonts w:ascii="Rubik" w:eastAsia="Rubik" w:hAnsi="Rubik" w:cs="Rubik"/>
            <w:sz w:val="24"/>
            <w:szCs w:val="24"/>
          </w:rPr>
          <w:t xml:space="preserve">=5), based on IUCN status and price value (data from </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{"citationID":"TnLubL84","properties":{"formattedCitation":"(Quimbayo et al., 2021)","plainCitation":"(Quimbayo et al., 2021)","dontUpdate":true,"noteIndex":0},"citationItems":[{"id":377,"uris":["http://zotero.org/users/local/0pDY6SAD/items/7KE7JYUF"],"itemData":{"id":377,"type":"article-journal","abstract":"Abstract\n            Reef fish represent one of the most diverse vertebrate groups on Earth, with over 7,000 species distributed around the globe. This richness is not evenly distributed geographically. The Atlantic (AT) and the Eastern Pacific (EP) encompass 30% of the global fish fauna. These areas have been considered the most isolated from the marine biodiversity hotspot in the Indo</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Pacific due to distinct physical barriers, such as the Tethyan closure and the distance between the EP and the western Pacific. Despite their comparatively lower species richness, these realms host unique fish assemblages characterized by a remarkable proportion of regional endemics and species with large body size. Here, we present the largest database of life</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history traits and biogeographical and conservation aspects presently available for the reef fish fauna of the AT and the EP realms. The database includes 21 traits distributed into behavioral (home range, diel activity, group size, level in the water column, three measures of preferred temperature), morphological (maximum body size, size class, body shape, aspect ratio, caudal fin, mouth position), and ecological (trophic level, diet, spawning strategy, depth of occurrence, two allometric constants, pelagic larval duration, and life span), as well as biogeographical (geographic range index, range extension, species distribution in 20 marine provinces, latitude north and south of occurrence, total number of provinces where species occur, occurrence in the AT and EP), and conservation aspects (IUCN status, vulnerability and global market price). We compiled these data through a careful review of 104 local checklists published between 1982 and 2020, online repositories, local reports, books, and monographs on specific families or genera. We limited our database to localities situated between latitudes 51°N and 45°S that including shallow and upper mesophotic biogenic and/or rocky reefs habitats. Our database covers 2,198 species belonging to 146 families and 655 reef fish genera distributed in two marine realms (1,458 in the AT, 829 in the EP, and 89 in both realms) and 20 marine provinces. This database of reef fish offers the opportunity to explore novel ecological and evolutionary questions at different scales and provides tools for species conservation based on these traits. There are no copyright or proprietary restrictions for research or teaching purposes.","container-title":"Ecology","DOI":"10.1002/ecy.3298","ISSN":"0012-9658, 1939-9170","issue":"5","journalAbbreviation":"Ecology","language":"en","page":"e03298","source":"DOI.org (Crossref)","title":"Life</w:instrText>
        </w:r>
        <w:r w:rsidR="00C848A6">
          <w:rPr>
            <w:rFonts w:ascii="Times New Roman" w:eastAsia="Rubik" w:hAnsi="Times New Roman" w:cs="Times New Roman"/>
            <w:sz w:val="24"/>
            <w:szCs w:val="24"/>
          </w:rPr>
          <w:instrText>‐</w:instrText>
        </w:r>
        <w:r w:rsidR="00C848A6">
          <w:rPr>
            <w:rFonts w:ascii="Rubik" w:eastAsia="Rubik" w:hAnsi="Rubik" w:cs="Rubik"/>
            <w:sz w:val="24"/>
            <w:szCs w:val="24"/>
          </w:rPr>
          <w:instrText xml:space="preserve">history traits, geographical range, and conservation aspects of reef fishes from the Atlantic and Eastern Pacific","volume":"102","author":[{"family":"Quimbayo","given":"Juan Pablo"},{"family":"Silva","given":"Fernanda Carolina"},{"family":"Mendes","given":"Thiago Costa"},{"family":"Ferrari","given":"Débora Silva"},{"family":"Danielski","given":"Samara Leopoldino"},{"family":"Bender","given":"Mariana Gomes"},{"family":"Parravicini","given":"Valeriano"},{"family":"Kulbicki","given":"Michel"},{"family":"Floeter","given":"Sergio Ricardo"}],"issued":{"date-parts":[["2021",5]]}}}],"schema":"https://github.com/citation-style-language/schema/raw/master/csl-citation.json"}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Quimbayo et al., 2021)</w:t>
        </w:r>
        <w:r w:rsidR="008F352D">
          <w:rPr>
            <w:rFonts w:ascii="Rubik" w:eastAsia="Rubik" w:hAnsi="Rubik" w:cs="Rubik"/>
            <w:sz w:val="24"/>
            <w:szCs w:val="24"/>
          </w:rPr>
          <w:fldChar w:fldCharType="end"/>
        </w:r>
        <w:r w:rsidR="004B2E2A">
          <w:rPr>
            <w:rFonts w:ascii="Rubik" w:eastAsia="Rubik" w:hAnsi="Rubik" w:cs="Rubik"/>
            <w:sz w:val="24"/>
            <w:szCs w:val="24"/>
          </w:rPr>
          <w:t>.</w:t>
        </w:r>
      </w:ins>
    </w:p>
    <w:p w14:paraId="00000075" w14:textId="77777777" w:rsidR="00AD720D" w:rsidRDefault="00AD720D">
      <w:pPr>
        <w:spacing w:line="480" w:lineRule="auto"/>
        <w:ind w:firstLine="720"/>
        <w:rPr>
          <w:ins w:id="597" w:author="André Luís Luza" w:date="2024-08-13T21:42:00Z"/>
          <w:rFonts w:ascii="Rubik" w:eastAsia="Rubik" w:hAnsi="Rubik" w:cs="Rubik"/>
          <w:sz w:val="24"/>
          <w:szCs w:val="24"/>
        </w:rPr>
      </w:pPr>
    </w:p>
    <w:p w14:paraId="00000076" w14:textId="2678CC7A" w:rsidR="00AD720D" w:rsidRDefault="004B2E2A">
      <w:pPr>
        <w:spacing w:after="240" w:line="480" w:lineRule="auto"/>
        <w:ind w:firstLine="720"/>
        <w:rPr>
          <w:ins w:id="598" w:author="André Luís Luza" w:date="2024-08-13T21:42:00Z"/>
          <w:rFonts w:ascii="Rubik" w:eastAsia="Rubik" w:hAnsi="Rubik" w:cs="Rubik"/>
          <w:sz w:val="24"/>
          <w:szCs w:val="24"/>
        </w:rPr>
      </w:pPr>
      <w:ins w:id="599" w:author="André Luís Luza" w:date="2024-08-13T21:42:00Z">
        <w:r>
          <w:rPr>
            <w:rFonts w:ascii="Rubik" w:eastAsia="Rubik" w:hAnsi="Rubik" w:cs="Rubik"/>
            <w:sz w:val="24"/>
            <w:szCs w:val="24"/>
          </w:rPr>
          <w:t>We used six fish ecological traits in trait space analysis: total length (cm), trophic level (the position in the food web, unitless), fin aspect ratio (unitless), group size (categories from solitary to large sized groups), maximum tolerated temperature (TºC), and depth (m). All traits, except for total body length which was obtained directly from the video estimates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{"citationID":"W2bT3Ttn","properties":{"formattedCitation":"(Longo et al., 2019)","plainCitation":"(Longo et al., 2019)","noteIndex":0},"citationItems":[{"id":188,"uris":["http://zotero.org/users/local/0pDY6SAD/items/6WTT9VQW"],"itemData":{"id":188,"type":"article-journal","abstract":"Abstract\n            \n              Aim\n              The aim was to evaluate the hypothesis that biotic interactions are more intense in the tropics using reef fishes (from both functional and taxonomic perspectives), the crucial consumers on most reefs.\n            \n            \n              Location\n              Fifteen reef locations between 34°N and 27°S in the Western Atlantic.\n            \n            \n              Time period\n              2011–2014.\n            \n            \n              Major taxa studied\n              Reef fishes.\n            \n            \n              Methods\n              \n                We quantified fish feeding pressure on the benthos across 61° of latitude in the Western Atlantic via 1,038 10 min videos of 2 m\n                2\n                reef areas, where every fish feeding on the benthos was identified, had its total length estimated, and the number of bites on the reef substratum was counted. Fish were assigned to functional groups based on diet and feeding modes. Benthic cover estimates were also obtained through visual assessments from the videos.\n              \n            \n            \n              Results\n              \n                We documented feeding rates that were 2</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 to 22</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fold higher in tropical versus extratropical locations. This pattern was driven mainly by an interaction between fish functional group and temperature, with herbivory dominating in tropical regions (\n                c\n                . 20</w:instrText>
        </w:r>
        <w:r w:rsidR="008F352D">
          <w:rPr>
            <w:rFonts w:ascii="Times New Roman" w:eastAsia="Rubik" w:hAnsi="Times New Roman" w:cs="Times New Roman"/>
            <w:sz w:val="24"/>
            <w:szCs w:val="24"/>
          </w:rPr>
          <w:instrText>‐</w:instrText>
        </w:r>
        <w:r w:rsidR="008F352D">
          <w:rPr>
            <w:rFonts w:ascii="Rubik" w:eastAsia="Rubik" w:hAnsi="Rubik" w:cs="Rubik"/>
            <w:sz w:val="24"/>
            <w:szCs w:val="24"/>
          </w:rPr>
          <w:instrText xml:space="preserve">fold higher), shifting to omnivory in temperate regions of both Hemispheres. Feeding by invertivores was common across all latitudes. Consumer species composition differed between Northern and Southern Hemispheres, but functional groups were similar, and their feeding changed in a similar manner with temperature regardless of Hemisphere.\n              \n            \n            \n              Main conclusions\n              Our results support the hypothesis that biotic interactions, especially plant–herbivore interactions, are more intense in the tropics. These findings help to explain the lower palatability of tropical versus extratropical seaweeds and suggest that herbivory is favoured in warm conditions but omnivory in colder waters. The functional approach indicated that factors associated with latitude or temperature have selected for similar feeding functions among the different species occupying these geographical regions. Understanding the shifting trophic interactions across latitudes might help to predict the impacts of global changes on ecosystem function as tropical species move polewards and contact temperate systems.","container-title":"Global Ecology and Biogeography","DOI":"10.1111/geb.12806","ISSN":"1466-822X, 1466-8238","issue":"2","journalAbbreviation":"Global Ecol Biogeogr","language":"en","page":"107-117","source":"DOI.org (Crossref)","title":"Trophic interactions across 61 degrees of latitude in the Western Atlantic","volume":"28","author":[{"family":"Longo","given":"Guilherme O."},{"family":"Hay","given":"Mark E."},{"family":"Ferreira","given":"Carlos E. L."},{"family":"Floeter","given":"Sergio R."}],"editor":[{"family":"Bates","given":"Amanda"}],"issued":{"date-parts":[["2019",1]]}}}],"schema":"https://github.com/citation-style-language/schema/raw/master/csl-citation.json"}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(Longo et al., 2019)</w:t>
        </w:r>
        <w:r w:rsidR="008F352D">
          <w:rPr>
            <w:rFonts w:ascii="Rubik" w:eastAsia="Rubik" w:hAnsi="Rubik" w:cs="Rubik"/>
            <w:sz w:val="24"/>
            <w:szCs w:val="24"/>
          </w:rPr>
          <w:fldChar w:fldCharType="end"/>
        </w:r>
        <w:r>
          <w:rPr>
            <w:rFonts w:ascii="Rubik" w:eastAsia="Rubik" w:hAnsi="Rubik" w:cs="Rubik"/>
            <w:sz w:val="24"/>
            <w:szCs w:val="24"/>
          </w:rPr>
          <w:t>, were gathered from Quimbayo et al. (2021). These traits were chosen not only due to their availability and affordability (data set compiled by one of the authors (J</w:t>
        </w:r>
        <w:r w:rsidR="008F352D">
          <w:rPr>
            <w:rFonts w:ascii="Rubik" w:eastAsia="Rubik" w:hAnsi="Rubik" w:cs="Rubik"/>
            <w:sz w:val="24"/>
            <w:szCs w:val="24"/>
          </w:rPr>
          <w:t>.</w:t>
        </w:r>
        <w:r>
          <w:rPr>
            <w:rFonts w:ascii="Rubik" w:eastAsia="Rubik" w:hAnsi="Rubik" w:cs="Rubik"/>
            <w:sz w:val="24"/>
            <w:szCs w:val="24"/>
          </w:rPr>
          <w:t>P</w:t>
        </w:r>
        <w:r w:rsidR="008F352D">
          <w:rPr>
            <w:rFonts w:ascii="Rubik" w:eastAsia="Rubik" w:hAnsi="Rubik" w:cs="Rubik"/>
            <w:sz w:val="24"/>
            <w:szCs w:val="24"/>
          </w:rPr>
          <w:t>.</w:t>
        </w:r>
        <w:r>
          <w:rPr>
            <w:rFonts w:ascii="Rubik" w:eastAsia="Rubik" w:hAnsi="Rubik" w:cs="Rubik"/>
            <w:sz w:val="24"/>
            <w:szCs w:val="24"/>
          </w:rPr>
          <w:t xml:space="preserve"> Quimbayo)) but also for their relevance for fish species and reef ecosystems</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{"citationID":"C6D3lEUd","properties":{"formattedCitation":"(Hadj-Hammou et al., 2021)","plainCitation":"(Hadj-Hammou et al., 2021)","noteIndex":0},"citationItems":[{"id":275,"uris":["http://zotero.org/users/local/0pDY6SAD/items/LEC3GIXK"],"itemData":{"id":275,"type":"article-journal","abstract":"The response-and-effect framework is a trait-based approach that seeks to break down the mechanistic links between ecosystem disturbances, species' traits, and ecosystem processes. We apply this framework to a review of the literature on coral reef fish traits, in order to illustrate the research landscape and structure a path forward for the field. Traits were categorized into five broad groupings: behavioral, life history, morphological, diet, and physiological. Overall, there are fewer studies linking effect traits to ecosystem processes (number of papers on herbivory,\n              n\n              = 14; predation,\n              n\n              = 12; bioerosion,\n              n\n              = 2; nutrient cycling,\n              n\n              = 0) than there are linking response traits to disturbances (climate change,\n              n\n              = 26; fishing,\n              n\n              = 20; pollution,\n              n\n              = 4). Through a network analysis, we show that the size and diet of fish are two of the most common response and effect traits currently used in the literature, central to studies on both ecosystem disturbances and processes. Behavioral and life history traits are more commonly shown to respond to disturbances, while morphological traits tend to be used in capturing ecosystem processes. Pearson correlation coefficients quantifying the strength of the relationships between the most commonly studied process, herbivory, and key effect traits (size, gregariousness, and diel activity) are provided. We find that the most popular cluster of traits used in functional diversity metrics (e.g., functional richness, functional dispersion) is comprised of size, diet, space use/position in the water column, diel activity, gregariousness, and mobility, which encompass three of the broad trait categories. Our assessment of the literature highlights that more research is needed to support an evidence-based selection of traits to understand and predict ecosystem functioning. In synthesizing the literature, we identify research gaps and provide an avenue toward a more robust trait-selection process.","container-title":"Frontiers in Marine Science","DOI":"10.3389/fmars.2021.640619","ISSN":"2296-7745","journalAbbreviation":"Front. Mar. Sci.","page":"640619","source":"DOI.org (Crossref)","title":"Response and Effect Traits of Coral Reef Fish","volume":"8","author":[{"family":"Hadj-Hammou","given":"Jeneen"},{"family":"Mouillot","given":"David"},{"family":"Graham","given":"Nicholas A. J."}],"issued":{"date-parts":[["2021",3,25]]}}}],"schema":"https://github.com/citation-style-language/schema/raw/master/csl-citation.json"}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(Hadj-Hammou et al., 2021)</w:t>
        </w:r>
        <w:r w:rsidR="008F352D">
          <w:rPr>
            <w:rFonts w:ascii="Rubik" w:eastAsia="Rubik" w:hAnsi="Rubik" w:cs="Rubik"/>
            <w:sz w:val="24"/>
            <w:szCs w:val="24"/>
          </w:rPr>
          <w:fldChar w:fldCharType="end"/>
        </w:r>
        <w:r>
          <w:rPr>
            <w:rFonts w:ascii="Rubik" w:eastAsia="Rubik" w:hAnsi="Rubik" w:cs="Rubik"/>
            <w:sz w:val="24"/>
            <w:szCs w:val="24"/>
          </w:rPr>
          <w:t>.</w:t>
        </w:r>
      </w:ins>
    </w:p>
    <w:p w14:paraId="00000077" w14:textId="37F0D684" w:rsidR="00AD720D" w:rsidRDefault="004B2E2A">
      <w:pPr>
        <w:spacing w:before="240" w:after="240" w:line="480" w:lineRule="auto"/>
        <w:ind w:firstLine="720"/>
        <w:rPr>
          <w:ins w:id="600" w:author="André Luís Luza" w:date="2024-08-13T21:42:00Z"/>
          <w:rFonts w:ascii="Rubik" w:eastAsia="Rubik" w:hAnsi="Rubik" w:cs="Rubik"/>
          <w:sz w:val="24"/>
          <w:szCs w:val="24"/>
        </w:rPr>
      </w:pPr>
      <w:ins w:id="601" w:author="André Luís Luza" w:date="2024-08-13T21:42:00Z">
        <w:r>
          <w:rPr>
            <w:rFonts w:ascii="Rubik" w:eastAsia="Rubik" w:hAnsi="Rubik" w:cs="Rubik"/>
            <w:sz w:val="24"/>
            <w:szCs w:val="24"/>
          </w:rPr>
          <w:t xml:space="preserve">Total length informs about the fitness variation across species, reflecting species metabolism, growth, reproduction, and mortality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{"citationID":"M3zPy7EJ","properties":{"formattedCitation":"(Parravicini et al., 2021)","plainCitation":"(Parravicini et al., 2021)","noteIndex":0},"citationItems":[{"id":279,"uris":["http://zotero.org/users/local/0pDY6SAD/items/MGMQ82HB"],"itemData":{"id":279,"type":"article-journal","abstract":"Coral reefs are experiencing declines due to climate change and local human impacts. While at a local scale these impacts induce biodiversity loss and shifts in community structure, previous biogeographical analyses recorded consistent taxonomic structure of fish communities across global coral reefs. This suggests that regional communities represent a random subset of the global species and traits pool, whatever their species richness. Using distributional data on 3586 fish species and latest advances in species distribution models, we show marked gradients in the prevalence of size classes and diet categories across the biodiversity gradient. This divergence in trait structure is best explained by reef isolation during past unfavourable climatic conditions, with large and piscivore fishes better represented in isolated areas. These results suggest the risk of a global community re-organization if the ongoing climate-induced reef fragmentation is not halted.","container-title":"Proceedings of the Royal Society B: Biological Sciences","DOI":"10.1098/rspb.2021.1712","ISSN":"0962-8452, 1471-2954","issue":"1961","journalAbbreviation":"Proc. R. Soc. B.","language":"en","page":"20211712","source":"DOI.org (Crossref)","title":"Coral reef fishes reveal strong divergence in the prevalence of traits along the global diversity gradient","volume":"288","author":[{"family":"Parravicini","given":"V."},{"family":"Bender","given":"M. G."},{"family":"Villéger","given":"S."},{"family":"Leprieur","given":"F."},{"family":"Pellissier","given":"L."},{"family":"Donati","given":"F. G. A."},{"family":"Floeter","given":"S. R."},{"family":"Rezende","given":"E. L."},{"family":"Mouillot","given":"D."},{"family":"Kulbicki","given":"M."}],"issued":{"date-parts":[["2021",10,27]]}}}],"schema":"https://github.com/citation-style-language/schema/raw/master/csl-citation.json"}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(Parravicini et al., 2021)</w:t>
        </w:r>
        <w:r w:rsidR="008F352D">
          <w:rPr>
            <w:rFonts w:ascii="Rubik" w:eastAsia="Rubik" w:hAnsi="Rubik" w:cs="Rubik"/>
            <w:sz w:val="24"/>
            <w:szCs w:val="24"/>
          </w:rPr>
          <w:fldChar w:fldCharType="end"/>
        </w:r>
        <w:r>
          <w:rPr>
            <w:rFonts w:ascii="Rubik" w:eastAsia="Rubik" w:hAnsi="Rubik" w:cs="Rubik"/>
            <w:sz w:val="24"/>
            <w:szCs w:val="24"/>
          </w:rPr>
          <w:t xml:space="preserve">. Larger body sizes often correlate with higher metabolic demands and different ecological roles, impacting ecosystem-scale processes such as nutrient cycling and storage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{"citationID":"7DqnBY5I","properties":{"formattedCitation":"(Tavares et al., 2019)","plainCitation":"(Tavares et al., 2019)","noteIndex":0},"citationItems":[{"id":277,"uris":["http://zotero.org/users/local/0pDY6SAD/items/J2X7BZWA"],"itemData":{"id":277,"type":"article-journal","container-title":"Frontiers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(Tavares et al., 2019)</w:t>
        </w:r>
        <w:r w:rsidR="008F352D">
          <w:rPr>
            <w:rFonts w:ascii="Rubik" w:eastAsia="Rubik" w:hAnsi="Rubik" w:cs="Rubik"/>
            <w:sz w:val="24"/>
            <w:szCs w:val="24"/>
          </w:rPr>
          <w:fldChar w:fldCharType="end"/>
        </w:r>
        <w:r>
          <w:rPr>
            <w:rFonts w:ascii="Rubik" w:eastAsia="Rubik" w:hAnsi="Rubik" w:cs="Rubik"/>
            <w:sz w:val="24"/>
            <w:szCs w:val="24"/>
          </w:rPr>
          <w:t xml:space="preserve">. Trophic level represents the species' position in the food web and informs about species diet and ecosystem-level energy and nutrient transfer. Species at different trophic levels contribute differently to the flow of energy through the ecosystem, influencing the overall stability and functionality of the reef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{"citationID":"YGfIodKW","properties":{"formattedCitation":"(Parravicini et al., 2021; Tavares et al., 2019)","plainCitation":"(Parravicini et al., 2021; Tavares et al., 2019)","noteIndex":0},"citationItems":[{"id":279,"uris":["http://zotero.org/users/local/0pDY6SAD/items/MGMQ82HB"],"itemData":{"id":279,"type":"article-journal","abstract":"Coral reefs are experiencing declines due to climate change and local human impacts. While at a local scale these impacts induce biodiversity loss and shifts in community structure, previous biogeographical analyses recorded consistent taxonomic structure of fish communities across global coral reefs. This suggests that regional communities represent a random subset of the global species and traits pool, whatever their species richness. Using distributional data on 3586 fish species and latest advances in species distribution models, we show marked gradients in the prevalence of size classes and diet categories across the biodiversity gradient. This divergence in trait structure is best explained by reef isolation during past unfavourable climatic conditions, with large and piscivore fishes better represented in isolated areas. These results suggest the risk of a global community re-organization if the ongoing climate-induced reef fragmentation is not halted.","container-title":"Proceedings of the Royal Society B: Biological Sciences","DOI":"10.1098/rspb.2021.1712","ISSN":"0962-8452, 1471-2954","issue":"1961","journalAbbreviation":"Proc. R. Soc. B.","language":"en","page":"20211712","source":"DOI.org (Crossref)","title":"Coral reef fishes reveal strong divergence in the prevalence of traits along the global diversity gradient","volume":"288","author":[{"family":"Parravicini","given":"V."},{"family":"Bender","given":"M. G."},{"family":"Villéger","given":"S."},{"family":"Leprieur","given":"F."},{"family":"Pellissier","given":"L."},{"family":"Donati","given":"F. G. A."},{"family":"Floeter","given":"S. R."},{"family":"Rezende","given":"E. L."},{"family":"Mouillot","given":"D."},{"family":"Kulbicki","given":"M."}],"issued":{"date-parts":[["2021",10,27]]}}},{"id":277,"uris":["http://zotero.org/users/local/0pDY6SAD/items/J2X7BZWA"],"itemData":{"id":277,"type":"article-journal","container-title":"Frontiers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(Parravicini et al., 2021; Tavares et al., 2019)</w:t>
        </w:r>
        <w:r w:rsidR="008F352D">
          <w:rPr>
            <w:rFonts w:ascii="Rubik" w:eastAsia="Rubik" w:hAnsi="Rubik" w:cs="Rubik"/>
            <w:sz w:val="24"/>
            <w:szCs w:val="24"/>
          </w:rPr>
          <w:fldChar w:fldCharType="end"/>
        </w:r>
        <w:r>
          <w:rPr>
            <w:rFonts w:ascii="Rubik" w:eastAsia="Rubik" w:hAnsi="Rubik" w:cs="Rubik"/>
            <w:sz w:val="24"/>
            <w:szCs w:val="24"/>
          </w:rPr>
          <w:t xml:space="preserve">. Group size </w:t>
        </w:r>
        <w:r>
          <w:rPr>
            <w:rFonts w:ascii="Rubik" w:eastAsia="Rubik" w:hAnsi="Rubik" w:cs="Rubik"/>
            <w:sz w:val="24"/>
            <w:szCs w:val="24"/>
          </w:rPr>
          <w:lastRenderedPageBreak/>
          <w:t xml:space="preserve">represents gregariousness, which can influence predation rates on the benthos and other organisms. It also affects the distribution of energy within the reef through bioturbation and excretion, contributing to nutrient cycling and habitat structure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{"citationID":"GQq0YI0o","properties":{"formattedCitation":"(Tavares et al., 2019)","plainCitation":"(Tavares et al., 2019)","noteIndex":0},"citationItems":[{"id":277,"uris":["http://zotero.org/users/local/0pDY6SAD/items/J2X7BZWA"],"itemData":{"id":277,"type":"article-journal","container-title":"Frontiers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(Tavares et al., 2019)</w:t>
        </w:r>
        <w:r w:rsidR="008F352D">
          <w:rPr>
            <w:rFonts w:ascii="Rubik" w:eastAsia="Rubik" w:hAnsi="Rubik" w:cs="Rubik"/>
            <w:sz w:val="24"/>
            <w:szCs w:val="24"/>
          </w:rPr>
          <w:fldChar w:fldCharType="end"/>
        </w:r>
        <w:r>
          <w:rPr>
            <w:rFonts w:ascii="Rubik" w:eastAsia="Rubik" w:hAnsi="Rubik" w:cs="Rubik"/>
            <w:sz w:val="24"/>
            <w:szCs w:val="24"/>
          </w:rPr>
          <w:t xml:space="preserve">. Fin aspect ratio represents fish mobility and dispersion within and among reef areas. High aspect ratios typically indicate better swimming efficiency and greater mobility, which can affect the spatial distribution of species and their ability to exploit different habitats, thereby influencing gene flow and ecosystem resilience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{"citationID":"MtIrzZ64","properties":{"formattedCitation":"(Tavares et al., 2019)","plainCitation":"(Tavares et al., 2019)","noteIndex":0},"citationItems":[{"id":277,"uris":["http://zotero.org/users/local/0pDY6SAD/items/J2X7BZWA"],"itemData":{"id":277,"type":"article-journal","container-title":"Frontiers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(Tavares et al., 2019)</w:t>
        </w:r>
        <w:r w:rsidR="008F352D">
          <w:rPr>
            <w:rFonts w:ascii="Rubik" w:eastAsia="Rubik" w:hAnsi="Rubik" w:cs="Rubik"/>
            <w:sz w:val="24"/>
            <w:szCs w:val="24"/>
          </w:rPr>
          <w:fldChar w:fldCharType="end"/>
        </w:r>
        <w:r>
          <w:rPr>
            <w:rFonts w:ascii="Rubik" w:eastAsia="Rubik" w:hAnsi="Rubik" w:cs="Rubik"/>
            <w:sz w:val="24"/>
            <w:szCs w:val="24"/>
          </w:rPr>
          <w:t xml:space="preserve">. Maximum tolerated temperature and depth represent preferred habitats and position in the water column, respectively. These traits affect how energy cycles across water layers and can indicate a species' vulnerability to environmental changes such as temperature fluctuations and habitat degradation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{"citationID":"UAELhGoo","properties":{"formattedCitation":"(Silva et al., 2023)","plainCitation":"(Silva et al., 2023)","noteIndex":0},"citationItems":[{"id":385,"uris":["http://zotero.org/users/local/0pDY6SAD/items/EKEHPFKL"],"itemData":{"id":385,"type":"article-journal","abstract":"Marine communities are subject to alterations in environmental conditions, due to both natural variability and climate change. For instance, a rapid increase in sea surface temperature (SST) can modify spatial distribution patterns and abundances of reef fishes and therefore alter the overall diversity, structure, and functioning of these communities. Trait-based approaches may accurately detect community responses to such environmental changes, because species traits should reflect resource and habitat requirements. Here, we investigated temporal variability in reef fish trait composition and thermal affinity and assessed whether shifts are linked to recent ocean warming. We combined species traits related to feeding, growth, and survival with abundance data on reef fish from underwater visual census at 7 islands of the Southwestern Atlantic subtropical transition zone. All islands exhibited gradual trait reorganization from fish assemblages dominated by large-size species at the beginning of the time period to small, cryptobenthic species towards the end. The temporal changes in community weighted mean traits and the community thermal index were related to SST, indicating a numerical response of species to climatic variations. Tropical species are slowly becoming more abundant over time, while temperate species are becoming less abundant, reflecting an initial change in fish composition in this transition zone. These results have ecological implications leading communities to a faster turnover, lower food-chain complexity, and higher vulnerability to change. We highlight the importance of integrating traits and abundance time series data for a holistic understanding of reef dynamics and community responses to environmental variation, including global warming.","container-title":"Marine Ecology Progress Series","DOI":"10.3354/meps14288","ISSN":"0171-8630, 1616-1599","journalAbbreviation":"Mar. Ecol. Prog. Ser.","language":"en","page":"107-123","source":"DOI.org (Crossref)","title":"Warming-induced changes in reef fish community traits in the Southwestern Atlantic transition zone","volume":"710","author":[{"family":"Silva","given":"Fc"},{"family":"Floeter","given":"Sr"},{"family":"Lindegren","given":"M"},{"family":"Quimbayo","given":"Jp"}],"issued":{"date-parts":[["2023",5,4]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(Silva et al., 2023)</w:t>
        </w:r>
        <w:r w:rsidR="008F352D">
          <w:rPr>
            <w:rFonts w:ascii="Rubik" w:eastAsia="Rubik" w:hAnsi="Rubik" w:cs="Rubik"/>
            <w:sz w:val="24"/>
            <w:szCs w:val="24"/>
          </w:rPr>
          <w:fldChar w:fldCharType="end"/>
        </w:r>
        <w:r>
          <w:rPr>
            <w:rFonts w:ascii="Rubik" w:eastAsia="Rubik" w:hAnsi="Rubik" w:cs="Rubik"/>
            <w:sz w:val="24"/>
            <w:szCs w:val="24"/>
          </w:rPr>
          <w:t xml:space="preserve">. They also provide insights into the vertical structure of the ecosystem and the distribution of species within the reef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{"citationID":"vAhvBy1J","properties":{"formattedCitation":"(Tavares et al., 2019)","plainCitation":"(Tavares et al., 2019)","noteIndex":0},"citationItems":[{"id":277,"uris":["http://zotero.org/users/local/0pDY6SAD/items/J2X7BZWA"],"itemData":{"id":277,"type":"article-journal","container-title":"Frontiers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(Tavares et al., 2019)</w:t>
        </w:r>
        <w:r w:rsidR="008F352D">
          <w:rPr>
            <w:rFonts w:ascii="Rubik" w:eastAsia="Rubik" w:hAnsi="Rubik" w:cs="Rubik"/>
            <w:sz w:val="24"/>
            <w:szCs w:val="24"/>
          </w:rPr>
          <w:fldChar w:fldCharType="end"/>
        </w:r>
        <w:r>
          <w:rPr>
            <w:rFonts w:ascii="Rubik" w:eastAsia="Rubik" w:hAnsi="Rubik" w:cs="Rubik"/>
            <w:sz w:val="24"/>
            <w:szCs w:val="24"/>
          </w:rPr>
          <w:t xml:space="preserve">. While these traits capture significant aspects of ecosystem function, it is acknowledged that other traits, such as metabolic rates, energy transfer, and nutrient excretion, might be needed to fully capture ecosystem functioning </w:t>
        </w:r>
        <w:r w:rsidR="008F352D">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{"citationID":"uGBqTIsj","properties":{"formattedCitation":"(Luza et al., 2023b; Tavares et al., 2019)","plainCitation":"(Luza et al., 2023b; Tavares et al., 2019)","noteIndex":0},"citationItems":[{"id":281,"uris":["http://zotero.org/users/local/0pDY6SAD/items/EP5HNYYM"],"itemData":{"id":281,"type":"article-journal","abstract":"Abstract\n            \n              \n                \n                  The emergence of functional ecology has changed the focus of ecological research from investigating patterns of species diversity to understanding how species traits relate to specific ecological processes generating these patterns. Traits, ecological patterns and processes can be shared and driven by species from distantly related taxonomic groups.\n                \n                \n                  Crossing the boundaries among distantly related taxonomic groups is still a challenge and a critical knowledge frontier in functional ecology. A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taxa approach, merging trait data across distantly related taxonomic groups, could fill this gap. In this context, functionally analogous traits, that is traits that may have distinct ontogenetic origins yet represent similar processes, comprise an important recent advance in functional ecology. However, which taxa and traits (be them analogous or not) have been used in research with multiple taxa, and whether (and how) these data have been combined, still needs to be elucidated.\n                \n                \n                  We reviewed articles published in the last 75</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years to investigate the use of traits in functional research involving multiple taxa. Our search returned 1006 articles, and a subset of 96 was filtered for data extraction. Studies covered a total of 134 taxa and 491 different traits; they were predominantly observational, and focussed on community ecology and ecosystem monitoring.\n                \n                \n                  \n                    Our review showed that current knowledge in this field relies on a limited number of response variables, particularly taxonomic diversity (e.g. species richness and abundance within functional groups). Also, the field relies on a limited number of taxa (e.g. plants, birds and mammals) and trait types (diet, size, habitat and dispersal). Two</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thirds of the articles (\n                    n\n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72) used functionally analogous traits, and one</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third of them (\n                    n\n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32) employed a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taxa approach.\n                  \n                \n                \n                  We mapped the limitations of current research in functional ecology involving multiple taxa, presented ecological questions to a functional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taxa research and showed directions to pushing the limits of this research field. Our review aimed to encourage researchers in the field of functional ecology to move beyond single taxa and traits, and to integrate more branches and dimensions of the Tree of Life in their research.\n                \n              \n            \n            \n              Read the free\n              Plain Language Summary\n              for this article on the Journal blog.","container-title":"Functional Ecology","DOI":"10.1111/1365-2435.14442","ISSN":"0269-8463, 1365-2435","issue":"12","journalAbbreviation":"Functional Ecology","language":"en","page":"3091-3110","source":"DOI.org (Crossref)","title":"Going across taxa in functional ecology: Review and perspectives of an emerging field","title-short":"Going across taxa in functional ecology","volume":"37","author":[{"family":"Luza","given":"André L."},{"family":"Barneche","given":"Diego R."},{"family":"Cordeiro","given":"Cesar A. M. M."},{"family":"Dambros","given":"Cristian S."},{"family":"Ferreira","given":"Carlos E. L."},{"family":"Floeter","given":"Sergio R."},{"family":"Giglio","given":"Vinicius J."},{"family":"Luiz","given":"Osmar J."},{"family":"Mendes","given":"Thiago C."},{"family":"Picolotto","given":"Vitor A. P."},{"family":"Quimbayo","given":"Juan P."},{"family":"Silva","given":"Fernanda C."},{"family":"Waechter","given":"Luiza"},{"family":"Longo","given":"Guilherme O."},{"family":"Bender","given":"Mariana G."}],"issued":{"date-parts":[["2023",12]]}}},{"id":277,"uris":["http://zotero.org/users/local/0pDY6SAD/items/J2X7BZWA"],"itemData":{"id":277,"type":"article-journal","container-title":"Frontiers in Marine Science","DOI":"10.3389/fmars.2019.00262","ISSN":"2296-7745","journalAbbreviation":"Front. Mar. Sci.","page":"262","source":"DOI.org (Crossref)","title":"Traits Shared by Marine Megafauna and Their Relationships With Ecosystem Functions and Services","volume":"6","author":[{"family":"Tavares","given":"Davi Castro"},{"family":"Moura","given":"Jailson F."},{"family":"Acevedo-Trejos","given":"Esteban"},{"family":"Merico","given":"Agostino"}],"issued":{"date-parts":[["2019",5,24]]}}}],"schema":"https://github.com/citation-style-language/schema/raw/master/csl-citation.json"} </w:instrText>
        </w:r>
        <w:r w:rsidR="008F352D">
          <w:rPr>
            <w:rFonts w:ascii="Rubik" w:eastAsia="Rubik" w:hAnsi="Rubik" w:cs="Rubik"/>
            <w:sz w:val="24"/>
            <w:szCs w:val="24"/>
          </w:rPr>
          <w:fldChar w:fldCharType="separate"/>
        </w:r>
        <w:r w:rsidR="006D3649" w:rsidRPr="006D3649">
          <w:rPr>
            <w:rFonts w:ascii="Rubik" w:hAnsi="Rubik" w:cs="Rubik"/>
            <w:sz w:val="24"/>
          </w:rPr>
          <w:t>(Luza et al., 2023b; Tavares et al., 2019)</w:t>
        </w:r>
        <w:r w:rsidR="008F352D">
          <w:rPr>
            <w:rFonts w:ascii="Rubik" w:eastAsia="Rubik" w:hAnsi="Rubik" w:cs="Rubik"/>
            <w:sz w:val="24"/>
            <w:szCs w:val="24"/>
          </w:rPr>
          <w:fldChar w:fldCharType="end"/>
        </w:r>
        <w:r>
          <w:rPr>
            <w:rFonts w:ascii="Rubik" w:eastAsia="Rubik" w:hAnsi="Rubik" w:cs="Rubik"/>
            <w:sz w:val="24"/>
            <w:szCs w:val="24"/>
          </w:rPr>
          <w:t xml:space="preserve">. However, as for other taxa </w:t>
        </w:r>
        <w:r w:rsidR="008F352D">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{"citationID":"HCkySJfq","properties":{"formattedCitation":"(Luza et al., 2023b)","plainCitation":"(Luza et al., 2023b)","noteIndex":0},"citationItems":[{"id":281,"uris":["http://zotero.org/users/local/0pDY6SAD/items/EP5HNYYM"],"itemData":{"id":281,"type":"article-journal","abstract":"Abstract\n            \n              \n                \n                  The emergence of functional ecology has changed the focus of ecological research from investigating patterns of species diversity to understanding how species traits relate to specific ecological processes generating these patterns. Traits, ecological patterns and processes can be shared and driven by species from distantly related taxonomic groups.\n                \n                \n                  Crossing the boundaries among distantly related taxonomic groups is still a challenge and a critical knowledge frontier in functional ecology. A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taxa approach, merging trait data across distantly related taxonomic groups, could fill this gap. In this context, functionally analogous traits, that is traits that may have distinct ontogenetic origins yet represent similar processes, comprise an important recent advance in functional ecology. However, which taxa and traits (be them analogous or not) have been used in research with multiple taxa, and whether (and how) these data have been combined, still needs to be elucidated.\n                \n                \n                  We reviewed articles published in the last 75</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years to investigate the use of traits in functional research involving multiple taxa. Our search returned 1006 articles, and a subset of 96 was filtered for data extraction. Studies covered a total of 134 taxa and 491 different traits; they were predominantly observational, and focussed on community ecology and ecosystem monitoring.\n                \n                \n                  \n                    Our review showed that current knowledge in this field relies on a limited number of response variables, particularly taxonomic diversity (e.g. species richness and abundance within functional groups). Also, the field relies on a limited number of taxa (e.g. plants, birds and mammals) and trait types (diet, size, habitat and dispersal). Two</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thirds of the articles (\n                    n\n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72) used functionally analogous traits, and one</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third of them (\n                    n\n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32) employed a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taxa approach.\n                  \n                \n                \n                  We mapped the limitations of current research in functional ecology involving multiple taxa, presented ecological questions to a functional cross</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taxa research and showed directions to pushing the limits of this research field. Our review aimed to encourage researchers in the field of functional ecology to move beyond single taxa and traits, and to integrate more branches and dimensions of the Tree of Life in their research.\n                \n              \n            \n            \n              Read the free\n              Plain Language Summary\n              for this article on the Journal blog.","container-title":"Functional Ecology","DOI":"10.1111/1365-2435.14442","ISSN":"0269-8463, 1365-2435","issue":"12","journalAbbreviation":"Functional Ecology","language":"en","page":"3091-3110","source":"DOI.org (Crossref)","title":"Going across taxa in functional ecology: Review and perspectives of an emerging field","title-short":"Going across taxa in functional ecology","volume":"37","author":[{"family":"Luza","given":"André L."},{"family":"Barneche","given":"Diego R."},{"family":"Cordeiro","given":"Cesar A. M. M."},{"family":"Dambros","given":"Cristian S."},{"family":"Ferreira","given":"Carlos E. L."},{"family":"Floeter","given":"Sergio R."},{"family":"Giglio","given":"Vinicius J."},{"family":"Luiz","given":"Osmar J."},{"family":"Mendes","given":"Thiago C."},{"family":"Picolotto","given":"Vitor A. P."},{"family":"Quimbayo","given":"Juan P."},{"family":"Silva","given":"Fernanda C."},{"family":"Waechter","given":"Luiza"},{"family":"Longo","given":"Guilherme O."},{"family":"Bender","given":"Mariana G."}],"issued":{"date-parts":[["2023",12]]}}}],"schema":"https://github.com/citation-style-language/schema/raw/master/csl-citation.json"} </w:instrText>
        </w:r>
        <w:r w:rsidR="008F352D">
          <w:rPr>
            <w:rFonts w:ascii="Rubik" w:eastAsia="Rubik" w:hAnsi="Rubik" w:cs="Rubik"/>
            <w:sz w:val="24"/>
            <w:szCs w:val="24"/>
          </w:rPr>
          <w:fldChar w:fldCharType="separate"/>
        </w:r>
        <w:r w:rsidR="006D3649" w:rsidRPr="006D3649">
          <w:rPr>
            <w:rFonts w:ascii="Rubik" w:hAnsi="Rubik" w:cs="Rubik"/>
            <w:sz w:val="24"/>
          </w:rPr>
          <w:t>(Luza et al., 2023b)</w:t>
        </w:r>
        <w:r w:rsidR="008F352D">
          <w:rPr>
            <w:rFonts w:ascii="Rubik" w:eastAsia="Rubik" w:hAnsi="Rubik" w:cs="Rubik"/>
            <w:sz w:val="24"/>
            <w:szCs w:val="24"/>
          </w:rPr>
          <w:fldChar w:fldCharType="end"/>
        </w:r>
        <w:r>
          <w:rPr>
            <w:rFonts w:ascii="Rubik" w:eastAsia="Rubik" w:hAnsi="Rubik" w:cs="Rubik"/>
            <w:sz w:val="24"/>
            <w:szCs w:val="24"/>
          </w:rPr>
          <w:t>, these data are currently unavailable for most of the studied species.</w:t>
        </w:r>
      </w:ins>
    </w:p>
    <w:p w14:paraId="00000078" w14:textId="783ED6C6" w:rsidR="00AD720D" w:rsidRDefault="004B2E2A" w:rsidP="00C848A6">
      <w:pPr>
        <w:tabs>
          <w:tab w:val="left" w:pos="8647"/>
        </w:tabs>
        <w:spacing w:line="480" w:lineRule="auto"/>
        <w:ind w:firstLine="720"/>
        <w:rPr>
          <w:ins w:id="602" w:author="André Luís Luza" w:date="2024-08-13T21:42:00Z"/>
          <w:rFonts w:ascii="Rubik" w:eastAsia="Rubik" w:hAnsi="Rubik" w:cs="Rubik"/>
          <w:sz w:val="24"/>
          <w:szCs w:val="24"/>
        </w:rPr>
      </w:pPr>
      <w:ins w:id="603" w:author="André Luís Luza" w:date="2024-08-13T21:42:00Z">
        <w:r>
          <w:rPr>
            <w:rFonts w:ascii="Rubik" w:eastAsia="Rubik" w:hAnsi="Rubik" w:cs="Rubik"/>
            <w:sz w:val="24"/>
            <w:szCs w:val="24"/>
          </w:rPr>
          <w:t xml:space="preserve">Using these traits, we performed a Principal Coordinate Analysis (PCoA) to project, in a quasi-Euclidean multidimensional space, the matrix of trait dissimilarities (Gower distance applied to scaled trait values, using the daisy </w:t>
        </w:r>
        <w:r>
          <w:rPr>
            <w:rFonts w:ascii="Rubik" w:eastAsia="Rubik" w:hAnsi="Rubik" w:cs="Rubik"/>
            <w:sz w:val="24"/>
            <w:szCs w:val="24"/>
          </w:rPr>
          <w:lastRenderedPageBreak/>
          <w:t>function of the ‘cluster’ R package, Maechler et al.</w:t>
        </w:r>
        <w:r w:rsidR="00C848A6">
          <w:rPr>
            <w:rFonts w:ascii="Rubik" w:eastAsia="Rubik" w:hAnsi="Rubik" w:cs="Rubik"/>
            <w:sz w:val="24"/>
            <w:szCs w:val="24"/>
          </w:rPr>
          <w:t>,</w:t>
        </w:r>
        <w:r>
          <w:rPr>
            <w:rFonts w:ascii="Rubik" w:eastAsia="Rubik" w:hAnsi="Rubik" w:cs="Rubik"/>
            <w:sz w:val="24"/>
            <w:szCs w:val="24"/>
          </w:rPr>
          <w:t xml:space="preserve"> </w:t>
        </w:r>
        <w:r w:rsidR="00C848A6">
          <w:rPr>
            <w:rFonts w:ascii="Rubik" w:eastAsia="Rubik" w:hAnsi="Rubik" w:cs="Rubik"/>
            <w:sz w:val="24"/>
            <w:szCs w:val="24"/>
          </w:rPr>
          <w:t>2023</w:t>
        </w:r>
        <w:r>
          <w:rPr>
            <w:rFonts w:ascii="Rubik" w:eastAsia="Rubik" w:hAnsi="Rubik" w:cs="Rubik"/>
            <w:sz w:val="24"/>
            <w:szCs w:val="24"/>
          </w:rPr>
          <w:t xml:space="preserve">) between pairs of species, using the dudi.pco function (‘ade4’ R package, </w:t>
        </w:r>
        <w:r w:rsidR="008F352D">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{"citationID":"XOqOprxd","properties":{"formattedCitation":"(Dray and Dufour, 2007)","plainCitation":"(Dray and Dufour, 2007)","dontUpdate":true,"noteIndex":0},"citationItems":[{"id":320,"uris":["http://zotero.org/users/local/0pDY6SAD/items/AG6CM76B"],"itemData":{"id":320,"type":"article-journal","container-title":"Journal of Statistical Software","DOI":"10.18637/jss.v022.i04","ISSN":"1548-7660","issue":"4","journalAbbreviation":"J. Stat. Soft.","language":"en","source":"DOI.org (Crossref)","title":"The &lt;b&gt;ade4&lt;/b&gt; Package: Implementing the Duality Diagram for Ecologists","title-short":"The &lt;b&gt;ade4&lt;/b&gt; Package","URL":"http://www.jstatsoft.org/v22/i04/","volume":"22","author":[{"family":"Dray","given":"Stéphane"},{"family":"Dufour","given":"Anne-Béatrice"}],"accessed":{"date-parts":[["2024",8,9]]},"issued":{"date-parts":[["2007"]]}}}],"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Dray and Dufour, 2007)</w:t>
        </w:r>
        <w:r w:rsidR="008F352D">
          <w:rPr>
            <w:rFonts w:ascii="Rubik" w:eastAsia="Rubik" w:hAnsi="Rubik" w:cs="Rubik"/>
            <w:sz w:val="24"/>
            <w:szCs w:val="24"/>
          </w:rPr>
          <w:fldChar w:fldCharType="end"/>
        </w:r>
        <w:r>
          <w:rPr>
            <w:rFonts w:ascii="Rubik" w:eastAsia="Rubik" w:hAnsi="Rubik" w:cs="Rubik"/>
            <w:sz w:val="24"/>
            <w:szCs w:val="24"/>
          </w:rPr>
          <w:t xml:space="preserve">. Total body length, aspect ratio, trophic level, maximum preferred temperature and depth were treated as quantitative traits, whereas group size was treated as an ordered trait (schooling fishes had higher ranks than solitary fishes). Functional trait space area was calculated through the convex-hull approach of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{"citationID":"AcPQf9XU","properties":{"formattedCitation":"(Cornwell et al., 2006)","plainCitation":"(Cornwell et al., 2006)","noteIndex":0},"citationItems":[{"id":317,"uris":["http://zotero.org/users/local/0pDY6SAD/items/F2XXDI4L"],"itemData":{"id":317,"type":"article-journal","container-title":"Ecology","DOI":"10.1890/0012-9658(2006)87[1465:ATTFHF]2.0.CO;2","ISSN":"0012-9658","issue":"6","journalAbbreviation":"Ecology","language":"en","license":"http://doi.wiley.com/10.1002/tdm_license_1.1","page":"1465-1471","source":"DOI.org (Crossref)","title":"A TRAIT-BASED TEST FOR HABITAT FILTERING: CONVEX HULL VOLUME","title-short":"A TRAIT-BASED TEST FOR HABITAT FILTERING","volume":"87","author":[{"family":"Cornwell","given":"William K."},{"family":"Schwilk","given":"Dylan W."},{"family":"Ackerly","given":"David D."}],"issued":{"date-parts":[["2006",6]]}}}],"schema":"https://github.com/citation-style-language/schema/raw/master/csl-citation.json"}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(Cornwell et al., 2006)</w:t>
        </w:r>
        <w:r w:rsidR="008F352D">
          <w:rPr>
            <w:rFonts w:ascii="Rubik" w:eastAsia="Rubik" w:hAnsi="Rubik" w:cs="Rubik"/>
            <w:sz w:val="24"/>
            <w:szCs w:val="24"/>
          </w:rPr>
          <w:fldChar w:fldCharType="end"/>
        </w:r>
        <w:r>
          <w:rPr>
            <w:rFonts w:ascii="Rubik" w:eastAsia="Rubik" w:hAnsi="Rubik" w:cs="Rubik"/>
            <w:sz w:val="24"/>
            <w:szCs w:val="24"/>
          </w:rPr>
          <w:t xml:space="preserve"> and</w:t>
        </w:r>
        <w:r w:rsidR="008F352D">
          <w:rPr>
            <w:rFonts w:ascii="Rubik" w:eastAsia="Rubik" w:hAnsi="Rubik" w:cs="Rubik"/>
            <w:sz w:val="24"/>
            <w:szCs w:val="24"/>
          </w:rPr>
          <w:t xml:space="preserv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{"citationID":"rXcY5IqQ","properties":{"formattedCitation":"(Vill\\uc0\\u233{}ger et al., 2008)","plainCitation":"(Villéger et al., 2008)","noteIndex":0},"citationItems":[{"id":400,"uris":["http://zotero.org/users/local/0pDY6SAD/items/MTRVK7SG"],"itemData":{"id":400,"type":"article-journal","container-title":"Ecology","DOI":"10.1890/07-1206.1","ISSN":"0012-9658","issue":"8","journalAbbreviation":"Ecology","language":"en","license":"http://doi.wiley.com/10.1002/tdm_license_1.1","page":"2290-2301","source":"DOI.org (Crossref)","title":"NEW MULTIDIMENSIONAL FUNCTIONAL DIVERSITY INDICES FOR A MULTIFACETED FRAMEWORK IN FUNCTIONAL ECOLOGY","volume":"89","author":[{"family":"Villéger","given":"Sébastien"},{"family":"Mason","given":"Norman W. H."},{"family":"Mouillot","given":"David"}],"issued":{"date-parts":[["2008",8]]}}}],"schema":"https://github.com/citation-style-language/schema/raw/master/csl-citation.json"}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szCs w:val="24"/>
          </w:rPr>
          <w:t>(Villéger et al., 2008)</w:t>
        </w:r>
        <w:r w:rsidR="008F352D">
          <w:rPr>
            <w:rFonts w:ascii="Rubik" w:eastAsia="Rubik" w:hAnsi="Rubik" w:cs="Rubik"/>
            <w:sz w:val="24"/>
            <w:szCs w:val="24"/>
          </w:rPr>
          <w:fldChar w:fldCharType="end"/>
        </w:r>
        <w:r>
          <w:rPr>
            <w:rFonts w:ascii="Rubik" w:eastAsia="Rubik" w:hAnsi="Rubik" w:cs="Rubik"/>
            <w:sz w:val="24"/>
            <w:szCs w:val="24"/>
          </w:rPr>
          <w:t>, using the first two ordination axes. The correlation of each trait with each PCoA axis was calculated through the Pearson’s regression coefficient, and projected in the trait space to explore the relationship between traits and ordination axes.</w:t>
        </w:r>
      </w:ins>
    </w:p>
    <w:p w14:paraId="00000079" w14:textId="2BF74974" w:rsidR="00AD720D" w:rsidRDefault="004B2E2A">
      <w:pPr>
        <w:spacing w:line="480" w:lineRule="auto"/>
        <w:ind w:firstLine="720"/>
        <w:rPr>
          <w:rFonts w:ascii="Rubik" w:eastAsia="Rubik" w:hAnsi="Rubik" w:cs="Rubik"/>
          <w:sz w:val="24"/>
          <w:szCs w:val="24"/>
        </w:rPr>
        <w:pPrChange w:id="604" w:author="André Luís Luza" w:date="2024-08-13T21:42:00Z">
          <w:pPr>
            <w:spacing w:line="480" w:lineRule="auto"/>
          </w:pPr>
        </w:pPrChange>
      </w:pPr>
      <w:ins w:id="605" w:author="André Luís Luza" w:date="2024-08-13T21:42:00Z">
        <w:r>
          <w:rPr>
            <w:rFonts w:ascii="Rubik" w:eastAsia="Rubik" w:hAnsi="Rubik" w:cs="Rubik"/>
            <w:sz w:val="24"/>
            <w:szCs w:val="24"/>
          </w:rPr>
          <w:t xml:space="preserve">Trait space occupancy (density) was estimated by applying a Kernel Density Estimation (KDE) </w:t>
        </w:r>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{"citationID":"ibPYN4NG","properties":{"formattedCitation":"(Duong, 2007)","plainCitation":"(Duong, 2007)","noteIndex":0},"citationItems":[{"id":322,"uris":["http://zotero.org/users/local/0pDY6SAD/items/8N9YV34K"],"itemData":{"id":322,"type":"article-journal","container-title":"Journal of Statistical Software","DOI":"10.18637/jss.v021.i07","ISSN":"1548-7660","issue":"7","journalAbbreviation":"J. Stat. Soft.","language":"en","source":"DOI.org (Crossref)","title":"&lt;b&gt;ks&lt;/b&gt; : Kernel Density Estimation and Kernel Discriminant Analysis for Multivariate Data in &lt;i&gt;R&lt;/i&gt;","title-short":"&lt;b&gt;ks&lt;/b&gt;","URL":"http://www.jstatsoft.org/v21/i07/","volume":"21","author":[{"family":"Duong","given":"Tarn"}],"accessed":{"date-parts":[["2024",8,9]]},"issued":{"date-parts":[["2007"]]}}}],"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(Duong, 2007)</w:t>
        </w:r>
        <w:r w:rsidR="008F352D">
          <w:rPr>
            <w:rFonts w:ascii="Rubik" w:eastAsia="Rubik" w:hAnsi="Rubik" w:cs="Rubik"/>
            <w:sz w:val="24"/>
            <w:szCs w:val="24"/>
          </w:rPr>
          <w:fldChar w:fldCharType="end"/>
        </w:r>
      </w:ins>
      <w:r>
        <w:rPr>
          <w:rFonts w:ascii="Rubik" w:eastAsia="Rubik" w:hAnsi="Rubik" w:cs="Rubik"/>
          <w:sz w:val="24"/>
          <w:szCs w:val="24"/>
        </w:rPr>
        <w:t xml:space="preserve"> to the eigenvectors of the two first PCoA axes, which revealed areas of high and low species density in the trait space. We estimated the KDEs for each period using the </w:t>
      </w:r>
      <w:del w:id="606" w:author="André Luís Luza" w:date="2024-08-13T21:42:00Z">
        <w:r w:rsidR="006A57E3">
          <w:rPr>
            <w:rFonts w:ascii="Rubik" w:eastAsia="Rubik" w:hAnsi="Rubik" w:cs="Rubik"/>
            <w:sz w:val="24"/>
            <w:szCs w:val="24"/>
          </w:rPr>
          <w:delText>kde R function (‘ks’ R package), and produced plots using the ‘ggplot2’ R package, Wickham 2016).</w:delText>
        </w:r>
      </w:del>
      <w:ins w:id="607" w:author="André Luís Luza" w:date="2024-08-13T21:42:00Z">
        <w:r>
          <w:rPr>
            <w:rFonts w:ascii="Rubik" w:eastAsia="Rubik" w:hAnsi="Rubik" w:cs="Rubik"/>
            <w:sz w:val="24"/>
            <w:szCs w:val="24"/>
          </w:rPr>
          <w:t xml:space="preserve">‘kde’ function (‘ks’ package), and produced plots using the ‘ggplot2’ R package, </w:t>
        </w:r>
        <w:r w:rsidR="00C848A6">
          <w:rPr>
            <w:rFonts w:ascii="Rubik" w:eastAsia="Rubik" w:hAnsi="Rubik" w:cs="Rubik"/>
            <w:sz w:val="24"/>
            <w:szCs w:val="24"/>
          </w:rPr>
          <w:fldChar w:fldCharType="begin"/>
        </w:r>
        <w:r w:rsidR="00C848A6">
          <w:rPr>
            <w:rFonts w:ascii="Rubik" w:eastAsia="Rubik" w:hAnsi="Rubik" w:cs="Rubik"/>
            <w:sz w:val="24"/>
            <w:szCs w:val="24"/>
          </w:rPr>
          <w:instrText xml:space="preserve"> ADDIN ZOTERO_ITEM CSL_CITATION {"citationID":"IODlrRBC","properties":{"formattedCitation":"(Wickham, 2016)","plainCitation":"(Wickham, 2016)","noteIndex":0},"citationItems":[{"id":106,"uris":["http://zotero.org/users/local/0pDY6SAD/items/VEKMN2CK"],"itemData":{"id":106,"type":"book","event-place":"Springer-Verlag New York","publisher-place":"Springer-Verlag New York","title":"ggplot2: Elegant Graphics for Data Analysis.","author":[{"family":"Wickham","given":"H"}],"issued":{"date-parts":[["2016"]]}}}],"schema":"https://github.com/citation-style-language/schema/raw/master/csl-citation.json"} </w:instrText>
        </w:r>
        <w:r w:rsidR="00C848A6">
          <w:rPr>
            <w:rFonts w:ascii="Rubik" w:eastAsia="Rubik" w:hAnsi="Rubik" w:cs="Rubik"/>
            <w:sz w:val="24"/>
            <w:szCs w:val="24"/>
          </w:rPr>
          <w:fldChar w:fldCharType="separate"/>
        </w:r>
        <w:r w:rsidR="00C848A6" w:rsidRPr="00C848A6">
          <w:rPr>
            <w:rFonts w:ascii="Rubik" w:hAnsi="Rubik" w:cs="Rubik"/>
            <w:sz w:val="24"/>
          </w:rPr>
          <w:t>(Wickham, 2016)</w:t>
        </w:r>
        <w:r w:rsidR="00C848A6">
          <w:rPr>
            <w:rFonts w:ascii="Rubik" w:eastAsia="Rubik" w:hAnsi="Rubik" w:cs="Rubik"/>
            <w:sz w:val="24"/>
            <w:szCs w:val="24"/>
          </w:rPr>
          <w:fldChar w:fldCharType="end"/>
        </w:r>
        <w:r>
          <w:rPr>
            <w:rFonts w:ascii="Rubik" w:eastAsia="Rubik" w:hAnsi="Rubik" w:cs="Rubik"/>
            <w:sz w:val="24"/>
            <w:szCs w:val="24"/>
          </w:rPr>
          <w:t>.</w:t>
        </w:r>
      </w:ins>
      <w:r>
        <w:rPr>
          <w:rFonts w:ascii="Rubik" w:eastAsia="Rubik" w:hAnsi="Rubik" w:cs="Rubik"/>
          <w:sz w:val="24"/>
          <w:szCs w:val="24"/>
        </w:rPr>
        <w:t xml:space="preserve"> We used unconstrained bandwidth selectors for building the KDE, once the results depend on the choice of bandwidth used for smoothing kernels</w:t>
      </w:r>
      <w:r w:rsidR="008F352D">
        <w:rPr>
          <w:rFonts w:ascii="Rubik" w:eastAsia="Rubik" w:hAnsi="Rubik" w:cs="Rubik"/>
          <w:sz w:val="24"/>
          <w:szCs w:val="24"/>
        </w:rPr>
        <w:t xml:space="preserve"> </w:t>
      </w:r>
      <w:del w:id="608" w:author="André Luís Luza" w:date="2024-08-13T21:42:00Z">
        <w:r w:rsidR="006A57E3">
          <w:rPr>
            <w:rFonts w:ascii="Rubik" w:eastAsia="Rubik" w:hAnsi="Rubik" w:cs="Rubik"/>
            <w:sz w:val="24"/>
            <w:szCs w:val="24"/>
          </w:rPr>
          <w:delText>(Duong 2007).</w:delText>
        </w:r>
      </w:del>
      <w:ins w:id="609" w:author="André Luís Luza" w:date="2024-08-13T21:42:00Z">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{"citationID":"u4dy3eIL","properties":{"formattedCitation":"(Duong, 2007)","plainCitation":"(Duong, 2007)","noteIndex":0},"citationItems":[{"id":322,"uris":["http://zotero.org/users/local/0pDY6SAD/items/8N9YV34K"],"itemData":{"id":322,"type":"article-journal","container-title":"Journal of Statistical Software","DOI":"10.18637/jss.v021.i07","ISSN":"1548-7660","issue":"7","journalAbbreviation":"J. Stat. Soft.","language":"en","source":"DOI.org (Crossref)","title":"&lt;b&gt;ks&lt;/b&gt; : Kernel Density Estimation and Kernel Discriminant Analysis for Multivariate Data in &lt;i&gt;R&lt;/i&gt;","title-short":"&lt;b&gt;ks&lt;/b&gt;","URL":"http://www.jstatsoft.org/v21/i07/","volume":"21","author":[{"family":"Duong","given":"Tarn"}],"accessed":{"date-parts":[["2024",8,9]]},"issued":{"date-parts":[["2007"]]}}}],"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(Duong, 2007)</w:t>
        </w:r>
        <w:r w:rsidR="008F352D">
          <w:rPr>
            <w:rFonts w:ascii="Rubik" w:eastAsia="Rubik" w:hAnsi="Rubik" w:cs="Rubik"/>
            <w:sz w:val="24"/>
            <w:szCs w:val="24"/>
          </w:rPr>
          <w:fldChar w:fldCharType="end"/>
        </w:r>
        <w:r>
          <w:rPr>
            <w:rFonts w:ascii="Rubik" w:eastAsia="Rubik" w:hAnsi="Rubik" w:cs="Rubik"/>
            <w:sz w:val="24"/>
            <w:szCs w:val="24"/>
          </w:rPr>
          <w:t>.</w:t>
        </w:r>
      </w:ins>
      <w:r>
        <w:rPr>
          <w:rFonts w:ascii="Rubik" w:eastAsia="Rubik" w:hAnsi="Rubik" w:cs="Rubik"/>
          <w:sz w:val="24"/>
          <w:szCs w:val="24"/>
        </w:rPr>
        <w:t xml:space="preserve"> The selected bandwidths were 0.5, 0.9, and 0.99 quantiles, representing 50%, 90%, and 99% probability of species occupancy in different portions/zones of the trait space. Finally, we used histograms (plotted along the PCoA axes) to depict the density of species in the PCoA area. All analyses were run in the R programming environment </w:t>
      </w:r>
      <w:del w:id="610" w:author="André Luís Luza" w:date="2024-08-13T21:42:00Z">
        <w:r w:rsidR="006A57E3">
          <w:rPr>
            <w:rFonts w:ascii="Rubik" w:eastAsia="Rubik" w:hAnsi="Rubik" w:cs="Rubik"/>
            <w:sz w:val="24"/>
            <w:szCs w:val="24"/>
          </w:rPr>
          <w:delText>(R Core Team 2024).</w:delText>
        </w:r>
      </w:del>
      <w:ins w:id="611" w:author="André Luís Luza" w:date="2024-08-13T21:42:00Z">
        <w:r w:rsidR="008F352D">
          <w:rPr>
            <w:rFonts w:ascii="Rubik" w:eastAsia="Rubik" w:hAnsi="Rubik" w:cs="Rubik"/>
            <w:sz w:val="24"/>
            <w:szCs w:val="24"/>
          </w:rPr>
          <w:fldChar w:fldCharType="begin"/>
        </w:r>
        <w:r w:rsidR="008F352D">
          <w:rPr>
            <w:rFonts w:ascii="Rubik" w:eastAsia="Rubik" w:hAnsi="Rubik" w:cs="Rubik"/>
            <w:sz w:val="24"/>
            <w:szCs w:val="24"/>
          </w:rPr>
          <w:instrText xml:space="preserve"> ADDIN ZOTERO_ITEM CSL_CITATION {"citationID":"4afbKXbu","properties":{"formattedCitation":"(R Core Team, 2023)","plainCitation":"(R Core Team, 2023)","noteIndex":0},"citationItems":[{"id":156,"uris":["http://zotero.org/users/local/0pDY6SAD/items/DBKIJRTP"],"itemData":{"id":156,"type":"software","event-place":"R   Foundation for Statistical Computing, Vienna, Austria","publisher-place":"R   Foundation for Statistical Computing, Vienna, Austria","title":"R Programming Environment v.4.3.1","URL":"https://www.R-project.org/","author":[{"family":"R Core Team","given":""}],"issued":{"date-parts":[["2023"]]}}}],"schema":"https://github.com/citation-style-language/schema/raw/master/csl-citation.json"} </w:instrText>
        </w:r>
        <w:r w:rsidR="008F352D">
          <w:rPr>
            <w:rFonts w:ascii="Rubik" w:eastAsia="Rubik" w:hAnsi="Rubik" w:cs="Rubik"/>
            <w:sz w:val="24"/>
            <w:szCs w:val="24"/>
          </w:rPr>
          <w:fldChar w:fldCharType="separate"/>
        </w:r>
        <w:r w:rsidR="008F352D" w:rsidRPr="008F352D">
          <w:rPr>
            <w:rFonts w:ascii="Rubik" w:hAnsi="Rubik" w:cs="Rubik"/>
            <w:sz w:val="24"/>
          </w:rPr>
          <w:t>(R Core Team, 2023)</w:t>
        </w:r>
        <w:r w:rsidR="008F352D">
          <w:rPr>
            <w:rFonts w:ascii="Rubik" w:eastAsia="Rubik" w:hAnsi="Rubik" w:cs="Rubik"/>
            <w:sz w:val="24"/>
            <w:szCs w:val="24"/>
          </w:rPr>
          <w:fldChar w:fldCharType="end"/>
        </w:r>
        <w:r>
          <w:rPr>
            <w:rFonts w:ascii="Rubik" w:eastAsia="Rubik" w:hAnsi="Rubik" w:cs="Rubik"/>
            <w:sz w:val="24"/>
            <w:szCs w:val="24"/>
          </w:rPr>
          <w:t>.</w:t>
        </w:r>
      </w:ins>
    </w:p>
    <w:p w14:paraId="0000007A" w14:textId="77777777" w:rsidR="00AD720D" w:rsidRDefault="00AD720D">
      <w:pPr>
        <w:spacing w:line="480" w:lineRule="auto"/>
        <w:rPr>
          <w:rFonts w:ascii="Rubik" w:eastAsia="Rubik" w:hAnsi="Rubik" w:cs="Rubik"/>
          <w:sz w:val="24"/>
          <w:szCs w:val="24"/>
        </w:rPr>
      </w:pPr>
    </w:p>
    <w:p w14:paraId="0000007B" w14:textId="77777777" w:rsidR="00AD720D" w:rsidRDefault="004B2E2A">
      <w:pPr>
        <w:spacing w:line="480" w:lineRule="auto"/>
        <w:rPr>
          <w:rFonts w:ascii="Rubik" w:eastAsia="Rubik" w:hAnsi="Rubik" w:cs="Rubik"/>
          <w:b/>
          <w:sz w:val="24"/>
          <w:szCs w:val="24"/>
        </w:rPr>
      </w:pPr>
      <w:r>
        <w:rPr>
          <w:rFonts w:ascii="Rubik" w:eastAsia="Rubik" w:hAnsi="Rubik" w:cs="Rubik"/>
          <w:b/>
          <w:sz w:val="24"/>
          <w:szCs w:val="24"/>
        </w:rPr>
        <w:t>Results</w:t>
      </w:r>
    </w:p>
    <w:p w14:paraId="0000007C" w14:textId="3B036853" w:rsidR="00AD720D" w:rsidRDefault="006A57E3">
      <w:pPr>
        <w:spacing w:line="480" w:lineRule="auto"/>
        <w:rPr>
          <w:rFonts w:ascii="Rubik" w:eastAsia="Rubik" w:hAnsi="Rubik" w:cs="Rubik"/>
          <w:sz w:val="24"/>
          <w:szCs w:val="24"/>
        </w:rPr>
      </w:pPr>
      <w:del w:id="612" w:author="André Luís Luza" w:date="2024-08-13T21:42:00Z">
        <w:r>
          <w:rPr>
            <w:rFonts w:ascii="Rubik" w:eastAsia="Rubik" w:hAnsi="Rubik" w:cs="Rubik"/>
            <w:sz w:val="24"/>
            <w:szCs w:val="24"/>
          </w:rPr>
          <w:delText xml:space="preserve">The </w:delText>
        </w:r>
      </w:del>
      <w:ins w:id="613" w:author="André Luís Luza" w:date="2024-08-13T21:42:00Z">
        <w:r w:rsidR="004B2E2A">
          <w:rPr>
            <w:rFonts w:ascii="Rubik" w:eastAsia="Rubik" w:hAnsi="Rubik" w:cs="Rubik"/>
            <w:sz w:val="24"/>
            <w:szCs w:val="24"/>
          </w:rPr>
          <w:t>Overall, 37% (</w:t>
        </w:r>
        <w:r w:rsidR="004B2E2A">
          <w:rPr>
            <w:rFonts w:ascii="Rubik" w:eastAsia="Rubik" w:hAnsi="Rubik" w:cs="Rubik"/>
            <w:i/>
            <w:sz w:val="24"/>
            <w:szCs w:val="24"/>
          </w:rPr>
          <w:t>n</w:t>
        </w:r>
        <w:r w:rsidR="004B2E2A">
          <w:rPr>
            <w:rFonts w:ascii="Rubik" w:eastAsia="Rubik" w:hAnsi="Rubik" w:cs="Rubik"/>
            <w:sz w:val="24"/>
            <w:szCs w:val="24"/>
          </w:rPr>
          <w:t>=42) out of 113 reef fish were coral-associated fish, and 19% (</w:t>
        </w:r>
        <w:r w:rsidR="004B2E2A">
          <w:rPr>
            <w:rFonts w:ascii="Rubik" w:eastAsia="Rubik" w:hAnsi="Rubik" w:cs="Rubik"/>
            <w:i/>
            <w:sz w:val="24"/>
            <w:szCs w:val="24"/>
          </w:rPr>
          <w:t>n</w:t>
        </w:r>
        <w:r w:rsidR="004B2E2A">
          <w:rPr>
            <w:rFonts w:ascii="Rubik" w:eastAsia="Rubik" w:hAnsi="Rubik" w:cs="Rubik"/>
            <w:sz w:val="24"/>
            <w:szCs w:val="24"/>
          </w:rPr>
          <w:t xml:space="preserve">=21) were co-occurring fish (Fig. 2). In total, the </w:t>
        </w:r>
      </w:ins>
      <w:r w:rsidR="004B2E2A">
        <w:rPr>
          <w:rFonts w:ascii="Rubik" w:eastAsia="Rubik" w:hAnsi="Rubik" w:cs="Rubik"/>
          <w:sz w:val="24"/>
          <w:szCs w:val="24"/>
        </w:rPr>
        <w:t xml:space="preserve">probability of site occupancy of 56% of the </w:t>
      </w:r>
      <w:ins w:id="614" w:author="André Luís Luza" w:date="2024-08-13T21:42:00Z">
        <w:r w:rsidR="004B2E2A">
          <w:rPr>
            <w:rFonts w:ascii="Rubik" w:eastAsia="Rubik" w:hAnsi="Rubik" w:cs="Rubik"/>
            <w:sz w:val="24"/>
            <w:szCs w:val="24"/>
          </w:rPr>
          <w:t xml:space="preserve">fish </w:t>
        </w:r>
      </w:ins>
      <w:r w:rsidR="004B2E2A">
        <w:rPr>
          <w:rFonts w:ascii="Rubik" w:eastAsia="Rubik" w:hAnsi="Rubik" w:cs="Rubik"/>
          <w:sz w:val="24"/>
          <w:szCs w:val="24"/>
        </w:rPr>
        <w:t>species (</w:t>
      </w:r>
      <w:r w:rsidR="004B2E2A">
        <w:rPr>
          <w:rFonts w:ascii="Rubik" w:eastAsia="Rubik" w:hAnsi="Rubik" w:cs="Rubik"/>
          <w:i/>
          <w:sz w:val="24"/>
          <w:szCs w:val="24"/>
        </w:rPr>
        <w:t>n</w:t>
      </w:r>
      <w:r w:rsidR="004B2E2A">
        <w:rPr>
          <w:rFonts w:ascii="Rubik" w:eastAsia="Rubik" w:hAnsi="Rubik" w:cs="Rubik"/>
          <w:sz w:val="24"/>
          <w:szCs w:val="24"/>
        </w:rPr>
        <w:t>=63</w:t>
      </w:r>
      <w:del w:id="615" w:author="André Luís Luza" w:date="2024-08-13T21:42:00Z">
        <w:r>
          <w:rPr>
            <w:rFonts w:ascii="Rubik" w:eastAsia="Rubik" w:hAnsi="Rubik" w:cs="Rubik"/>
            <w:sz w:val="24"/>
            <w:szCs w:val="24"/>
          </w:rPr>
          <w:delText xml:space="preserve"> out of 113 reef fish species</w:delText>
        </w:r>
      </w:del>
      <w:r w:rsidR="004B2E2A">
        <w:rPr>
          <w:rFonts w:ascii="Rubik" w:eastAsia="Rubik" w:hAnsi="Rubik" w:cs="Rubik"/>
          <w:sz w:val="24"/>
          <w:szCs w:val="24"/>
        </w:rPr>
        <w:t xml:space="preserve">) had both direct and indirect relationship with coral cover. </w:t>
      </w:r>
      <w:del w:id="616" w:author="André Luís Luza" w:date="2024-08-13T21:42:00Z">
        <w:r>
          <w:rPr>
            <w:rFonts w:ascii="Rubik" w:eastAsia="Rubik" w:hAnsi="Rubik" w:cs="Rubik"/>
            <w:sz w:val="24"/>
            <w:szCs w:val="24"/>
          </w:rPr>
          <w:delText>Overall, 37% (</w:delText>
        </w:r>
        <w:r>
          <w:rPr>
            <w:rFonts w:ascii="Rubik" w:eastAsia="Rubik" w:hAnsi="Rubik" w:cs="Rubik"/>
            <w:i/>
            <w:sz w:val="24"/>
            <w:szCs w:val="24"/>
          </w:rPr>
          <w:delText>n</w:delText>
        </w:r>
        <w:r>
          <w:rPr>
            <w:rFonts w:ascii="Rubik" w:eastAsia="Rubik" w:hAnsi="Rubik" w:cs="Rubik"/>
            <w:sz w:val="24"/>
            <w:szCs w:val="24"/>
          </w:rPr>
          <w:delText>=42) were coral-associated fish (Partite B, Fig. 1) and 19% (</w:delText>
        </w:r>
        <w:r>
          <w:rPr>
            <w:rFonts w:ascii="Rubik" w:eastAsia="Rubik" w:hAnsi="Rubik" w:cs="Rubik"/>
            <w:i/>
            <w:sz w:val="24"/>
            <w:szCs w:val="24"/>
          </w:rPr>
          <w:delText>n</w:delText>
        </w:r>
        <w:r>
          <w:rPr>
            <w:rFonts w:ascii="Rubik" w:eastAsia="Rubik" w:hAnsi="Rubik" w:cs="Rubik"/>
            <w:sz w:val="24"/>
            <w:szCs w:val="24"/>
          </w:rPr>
          <w:delText>=21) were co-occurring fish (Partite C, Fig. 1). Species from the partite C belonged to higher trophic levels than</w:delText>
        </w:r>
      </w:del>
      <w:ins w:id="617" w:author="André Luís Luza" w:date="2024-08-13T21:42:00Z">
        <w:r w:rsidR="004B2E2A">
          <w:rPr>
            <w:rFonts w:ascii="Rubik" w:eastAsia="Rubik" w:hAnsi="Rubik" w:cs="Rubik"/>
            <w:sz w:val="24"/>
            <w:szCs w:val="24"/>
          </w:rPr>
          <w:t>Thus, the tripartite network comprised 71 species (eight corals, 63 reef fish</w:t>
        </w:r>
      </w:ins>
      <w:r w:rsidR="004B2E2A">
        <w:rPr>
          <w:rFonts w:ascii="Rubik" w:eastAsia="Rubik" w:hAnsi="Rubik" w:cs="Rubik"/>
          <w:sz w:val="24"/>
          <w:szCs w:val="24"/>
        </w:rPr>
        <w:t xml:space="preserve"> species</w:t>
      </w:r>
      <w:del w:id="618" w:author="André Luís Luza" w:date="2024-08-13T21:42:00Z">
        <w:r>
          <w:rPr>
            <w:rFonts w:ascii="Rubik" w:eastAsia="Rubik" w:hAnsi="Rubik" w:cs="Rubik"/>
            <w:sz w:val="24"/>
            <w:szCs w:val="24"/>
          </w:rPr>
          <w:delText xml:space="preserve"> in the partite B (β=0.58, F</w:delText>
        </w:r>
        <w:r>
          <w:rPr>
            <w:rFonts w:ascii="Rubik" w:eastAsia="Rubik" w:hAnsi="Rubik" w:cs="Rubik"/>
            <w:sz w:val="24"/>
            <w:szCs w:val="24"/>
            <w:vertAlign w:val="subscript"/>
          </w:rPr>
          <w:delText>1,61</w:delText>
        </w:r>
        <w:r>
          <w:rPr>
            <w:rFonts w:ascii="Rubik" w:eastAsia="Rubik" w:hAnsi="Rubik" w:cs="Rubik"/>
            <w:sz w:val="24"/>
            <w:szCs w:val="24"/>
          </w:rPr>
          <w:delText>= 7.66, P=0.007) (Fig. 2). There</w:delText>
        </w:r>
      </w:del>
      <w:ins w:id="619" w:author="André Luís Luza" w:date="2024-08-13T21:42:00Z">
        <w:r w:rsidR="004B2E2A">
          <w:rPr>
            <w:rFonts w:ascii="Rubik" w:eastAsia="Rubik" w:hAnsi="Rubik" w:cs="Rubik"/>
            <w:sz w:val="24"/>
            <w:szCs w:val="24"/>
          </w:rPr>
          <w:t>). The corals establishing more links with fish</w:t>
        </w:r>
      </w:ins>
      <w:r w:rsidR="004B2E2A">
        <w:rPr>
          <w:rFonts w:ascii="Rubik" w:eastAsia="Rubik" w:hAnsi="Rubik" w:cs="Rubik"/>
          <w:sz w:val="24"/>
          <w:szCs w:val="24"/>
        </w:rPr>
        <w:t xml:space="preserve"> were </w:t>
      </w:r>
      <w:del w:id="620" w:author="André Luís Luza" w:date="2024-08-13T21:42:00Z">
        <w:r>
          <w:rPr>
            <w:rFonts w:ascii="Rubik" w:eastAsia="Rubik" w:hAnsi="Rubik" w:cs="Rubik"/>
            <w:sz w:val="24"/>
            <w:szCs w:val="24"/>
          </w:rPr>
          <w:delText>no differences in body size between partities (Fig. 2). The</w:delText>
        </w:r>
      </w:del>
      <w:ins w:id="621" w:author="André Luís Luza" w:date="2024-08-13T21:42:00Z">
        <w:r w:rsidR="004B2E2A">
          <w:rPr>
            <w:rFonts w:ascii="Rubik" w:eastAsia="Rubik" w:hAnsi="Rubik" w:cs="Rubik"/>
            <w:i/>
            <w:sz w:val="24"/>
            <w:szCs w:val="24"/>
          </w:rPr>
          <w:t>Millepora alcicornis</w:t>
        </w:r>
        <w:r w:rsidR="004B2E2A">
          <w:rPr>
            <w:rFonts w:ascii="Rubik" w:eastAsia="Rubik" w:hAnsi="Rubik" w:cs="Rubik"/>
            <w:sz w:val="24"/>
            <w:szCs w:val="24"/>
          </w:rPr>
          <w:t xml:space="preserve"> and </w:t>
        </w:r>
        <w:r w:rsidR="004B2E2A">
          <w:rPr>
            <w:rFonts w:ascii="Rubik" w:eastAsia="Rubik" w:hAnsi="Rubik" w:cs="Rubik"/>
            <w:i/>
            <w:sz w:val="24"/>
            <w:szCs w:val="24"/>
          </w:rPr>
          <w:t>Mussismilia hispida</w:t>
        </w:r>
        <w:r w:rsidR="004B2E2A" w:rsidRPr="00C848A6">
          <w:rPr>
            <w:rFonts w:ascii="Rubik" w:eastAsia="Rubik" w:hAnsi="Rubik" w:cs="Rubik"/>
            <w:sz w:val="24"/>
            <w:szCs w:val="24"/>
          </w:rPr>
          <w:t xml:space="preserve"> (13 and 12, respectively)</w:t>
        </w:r>
        <w:r w:rsidR="004B2E2A">
          <w:rPr>
            <w:rFonts w:ascii="Rubik" w:eastAsia="Rubik" w:hAnsi="Rubik" w:cs="Rubik"/>
            <w:sz w:val="24"/>
            <w:szCs w:val="24"/>
          </w:rPr>
          <w:t>, and</w:t>
        </w:r>
      </w:ins>
      <w:r w:rsidR="004B2E2A">
        <w:rPr>
          <w:rFonts w:ascii="Rubik" w:eastAsia="Rubik" w:hAnsi="Rubik" w:cs="Rubik"/>
          <w:sz w:val="24"/>
          <w:szCs w:val="24"/>
        </w:rPr>
        <w:t xml:space="preserve"> coral-associated fish establishing links with more coral species were </w:t>
      </w:r>
      <w:r w:rsidR="004B2E2A">
        <w:rPr>
          <w:rFonts w:ascii="Rubik" w:eastAsia="Rubik" w:hAnsi="Rubik" w:cs="Rubik"/>
          <w:i/>
          <w:sz w:val="24"/>
          <w:szCs w:val="24"/>
        </w:rPr>
        <w:t>Acanthurus coeruleus</w:t>
      </w:r>
      <w:r w:rsidR="004B2E2A">
        <w:rPr>
          <w:rFonts w:ascii="Rubik" w:eastAsia="Rubik" w:hAnsi="Rubik" w:cs="Rubik"/>
          <w:sz w:val="24"/>
          <w:szCs w:val="24"/>
        </w:rPr>
        <w:t xml:space="preserve">, </w:t>
      </w:r>
      <w:r w:rsidR="004B2E2A">
        <w:rPr>
          <w:rFonts w:ascii="Rubik" w:eastAsia="Rubik" w:hAnsi="Rubik" w:cs="Rubik"/>
          <w:i/>
          <w:sz w:val="24"/>
          <w:szCs w:val="24"/>
        </w:rPr>
        <w:t>Sparisoma axillare</w:t>
      </w:r>
      <w:r w:rsidR="004B2E2A">
        <w:rPr>
          <w:rFonts w:ascii="Rubik" w:eastAsia="Rubik" w:hAnsi="Rubik" w:cs="Rubik"/>
          <w:sz w:val="24"/>
          <w:szCs w:val="24"/>
        </w:rPr>
        <w:t xml:space="preserve">, and </w:t>
      </w:r>
      <w:r w:rsidR="004B2E2A">
        <w:rPr>
          <w:rFonts w:ascii="Rubik" w:eastAsia="Rubik" w:hAnsi="Rubik" w:cs="Rubik"/>
          <w:i/>
          <w:sz w:val="24"/>
          <w:szCs w:val="24"/>
        </w:rPr>
        <w:t>Scarus zelindae</w:t>
      </w:r>
      <w:r w:rsidR="004B2E2A" w:rsidRPr="00C848A6">
        <w:rPr>
          <w:rFonts w:ascii="Rubik" w:hAnsi="Rubik"/>
          <w:sz w:val="24"/>
          <w:rPrChange w:id="622" w:author="André Luís Luza" w:date="2024-08-13T21:42:00Z">
            <w:rPr>
              <w:rFonts w:ascii="Rubik" w:hAnsi="Rubik"/>
              <w:i/>
              <w:sz w:val="24"/>
            </w:rPr>
          </w:rPrChange>
        </w:rPr>
        <w:t xml:space="preserve"> </w:t>
      </w:r>
      <w:r w:rsidR="004B2E2A" w:rsidRPr="00C848A6">
        <w:rPr>
          <w:rFonts w:ascii="Rubik" w:eastAsia="Rubik" w:hAnsi="Rubik" w:cs="Rubik"/>
          <w:sz w:val="24"/>
          <w:szCs w:val="24"/>
        </w:rPr>
        <w:t>(</w:t>
      </w:r>
      <w:ins w:id="623" w:author="André Luís Luza" w:date="2024-08-13T21:42:00Z">
        <w:r w:rsidR="004B2E2A" w:rsidRPr="00C848A6">
          <w:rPr>
            <w:rFonts w:ascii="Rubik" w:eastAsia="Rubik" w:hAnsi="Rubik" w:cs="Rubik"/>
            <w:sz w:val="24"/>
            <w:szCs w:val="24"/>
          </w:rPr>
          <w:t>6, 5 and 5, respectively)</w:t>
        </w:r>
        <w:r w:rsidR="00E25B32" w:rsidRPr="00E25B32">
          <w:t xml:space="preserve"> </w:t>
        </w:r>
        <w:r w:rsidR="004B2E2A">
          <w:rPr>
            <w:rFonts w:ascii="Rubik" w:eastAsia="Rubik" w:hAnsi="Rubik" w:cs="Rubik"/>
            <w:sz w:val="24"/>
            <w:szCs w:val="24"/>
          </w:rPr>
          <w:t>(</w:t>
        </w:r>
      </w:ins>
      <w:r w:rsidR="004B2E2A">
        <w:rPr>
          <w:rFonts w:ascii="Rubik" w:eastAsia="Rubik" w:hAnsi="Rubik" w:cs="Rubik"/>
          <w:sz w:val="24"/>
          <w:szCs w:val="24"/>
        </w:rPr>
        <w:t xml:space="preserve">Fig. </w:t>
      </w:r>
      <w:del w:id="624" w:author="André Luís Luza" w:date="2024-08-13T21:42:00Z">
        <w:r>
          <w:rPr>
            <w:rFonts w:ascii="Rubik" w:eastAsia="Rubik" w:hAnsi="Rubik" w:cs="Rubik"/>
            <w:sz w:val="24"/>
            <w:szCs w:val="24"/>
          </w:rPr>
          <w:delText>1, partite B</w:delText>
        </w:r>
      </w:del>
      <w:ins w:id="625" w:author="André Luís Luza" w:date="2024-08-13T21:42:00Z">
        <w:r w:rsidR="004B2E2A">
          <w:rPr>
            <w:rFonts w:ascii="Rubik" w:eastAsia="Rubik" w:hAnsi="Rubik" w:cs="Rubik"/>
            <w:sz w:val="24"/>
            <w:szCs w:val="24"/>
          </w:rPr>
          <w:t>2</w:t>
        </w:r>
      </w:ins>
      <w:r w:rsidR="004B2E2A">
        <w:rPr>
          <w:rFonts w:ascii="Rubik" w:eastAsia="Rubik" w:hAnsi="Rubik" w:cs="Rubik"/>
          <w:sz w:val="24"/>
          <w:szCs w:val="24"/>
        </w:rPr>
        <w:t xml:space="preserve">). Co-occurring fish establishing more links with coral-associated fish were </w:t>
      </w:r>
      <w:r w:rsidR="004B2E2A">
        <w:rPr>
          <w:rFonts w:ascii="Rubik" w:eastAsia="Rubik" w:hAnsi="Rubik" w:cs="Rubik"/>
          <w:i/>
          <w:sz w:val="24"/>
          <w:szCs w:val="24"/>
        </w:rPr>
        <w:t>Lutjanus analis</w:t>
      </w:r>
      <w:r w:rsidR="004B2E2A">
        <w:rPr>
          <w:rFonts w:ascii="Rubik" w:eastAsia="Rubik" w:hAnsi="Rubik" w:cs="Rubik"/>
          <w:sz w:val="24"/>
          <w:szCs w:val="24"/>
        </w:rPr>
        <w:t xml:space="preserve">, </w:t>
      </w:r>
      <w:r w:rsidR="004B2E2A">
        <w:rPr>
          <w:rFonts w:ascii="Rubik" w:eastAsia="Rubik" w:hAnsi="Rubik" w:cs="Rubik"/>
          <w:i/>
          <w:sz w:val="24"/>
          <w:szCs w:val="24"/>
        </w:rPr>
        <w:t>Amblycirrhitus pinos</w:t>
      </w:r>
      <w:r w:rsidR="004B2E2A">
        <w:rPr>
          <w:rFonts w:ascii="Rubik" w:eastAsia="Rubik" w:hAnsi="Rubik" w:cs="Rubik"/>
          <w:sz w:val="24"/>
          <w:szCs w:val="24"/>
        </w:rPr>
        <w:t xml:space="preserve">, and </w:t>
      </w:r>
      <w:r w:rsidR="004B2E2A">
        <w:rPr>
          <w:rFonts w:ascii="Rubik" w:eastAsia="Rubik" w:hAnsi="Rubik" w:cs="Rubik"/>
          <w:i/>
          <w:sz w:val="24"/>
          <w:szCs w:val="24"/>
        </w:rPr>
        <w:t xml:space="preserve">Sphyraena barracuda </w:t>
      </w:r>
      <w:r w:rsidR="004B2E2A" w:rsidRPr="00C848A6">
        <w:rPr>
          <w:rFonts w:ascii="Rubik" w:eastAsia="Rubik" w:hAnsi="Rubik" w:cs="Rubik"/>
          <w:sz w:val="24"/>
          <w:szCs w:val="24"/>
        </w:rPr>
        <w:t>(</w:t>
      </w:r>
      <w:ins w:id="626" w:author="André Luís Luza" w:date="2024-08-13T21:42:00Z">
        <w:r w:rsidR="004B2E2A" w:rsidRPr="00C848A6">
          <w:rPr>
            <w:rFonts w:ascii="Rubik" w:eastAsia="Rubik" w:hAnsi="Rubik" w:cs="Rubik"/>
            <w:sz w:val="24"/>
            <w:szCs w:val="24"/>
          </w:rPr>
          <w:t>8, 7 and 5, respectively)</w:t>
        </w:r>
        <w:r w:rsidR="00E25B32">
          <w:rPr>
            <w:rFonts w:ascii="Rubik" w:eastAsia="Rubik" w:hAnsi="Rubik" w:cs="Rubik"/>
            <w:i/>
            <w:sz w:val="24"/>
            <w:szCs w:val="24"/>
          </w:rPr>
          <w:t xml:space="preserve"> </w:t>
        </w:r>
        <w:r w:rsidR="004B2E2A">
          <w:rPr>
            <w:rFonts w:ascii="Rubik" w:eastAsia="Rubik" w:hAnsi="Rubik" w:cs="Rubik"/>
            <w:sz w:val="24"/>
            <w:szCs w:val="24"/>
          </w:rPr>
          <w:t>(</w:t>
        </w:r>
      </w:ins>
      <w:r w:rsidR="004B2E2A">
        <w:rPr>
          <w:rFonts w:ascii="Rubik" w:eastAsia="Rubik" w:hAnsi="Rubik" w:cs="Rubik"/>
          <w:sz w:val="24"/>
          <w:szCs w:val="24"/>
        </w:rPr>
        <w:t xml:space="preserve">Fig. </w:t>
      </w:r>
      <w:del w:id="627" w:author="André Luís Luza" w:date="2024-08-13T21:42:00Z">
        <w:r>
          <w:rPr>
            <w:rFonts w:ascii="Rubik" w:eastAsia="Rubik" w:hAnsi="Rubik" w:cs="Rubik"/>
            <w:sz w:val="24"/>
            <w:szCs w:val="24"/>
          </w:rPr>
          <w:delText>1, partite C</w:delText>
        </w:r>
      </w:del>
      <w:ins w:id="628" w:author="André Luís Luza" w:date="2024-08-13T21:42:00Z">
        <w:r w:rsidR="004B2E2A">
          <w:rPr>
            <w:rFonts w:ascii="Rubik" w:eastAsia="Rubik" w:hAnsi="Rubik" w:cs="Rubik"/>
            <w:sz w:val="24"/>
            <w:szCs w:val="24"/>
          </w:rPr>
          <w:t>2</w:t>
        </w:r>
      </w:ins>
      <w:r w:rsidR="004B2E2A">
        <w:rPr>
          <w:rFonts w:ascii="Rubik" w:eastAsia="Rubik" w:hAnsi="Rubik" w:cs="Rubik"/>
          <w:sz w:val="24"/>
          <w:szCs w:val="24"/>
        </w:rPr>
        <w:t>).</w:t>
      </w:r>
    </w:p>
    <w:p w14:paraId="0000007D" w14:textId="0CC61990" w:rsidR="00AD720D" w:rsidRDefault="006A57E3">
      <w:pPr>
        <w:spacing w:line="480" w:lineRule="auto"/>
        <w:ind w:firstLine="720"/>
        <w:rPr>
          <w:ins w:id="629" w:author="André Luís Luza" w:date="2024-08-13T21:42:00Z"/>
          <w:rFonts w:ascii="Rubik" w:eastAsia="Rubik" w:hAnsi="Rubik" w:cs="Rubik"/>
          <w:sz w:val="24"/>
          <w:szCs w:val="24"/>
        </w:rPr>
      </w:pPr>
      <w:bookmarkStart w:id="630" w:name="_Hlk174394164"/>
      <w:del w:id="631" w:author="André Luís Luza" w:date="2024-08-13T21:42:00Z">
        <w:r>
          <w:rPr>
            <w:rFonts w:ascii="Rubik" w:eastAsia="Rubik" w:hAnsi="Rubik" w:cs="Rubik"/>
            <w:sz w:val="24"/>
            <w:szCs w:val="24"/>
          </w:rPr>
          <w:delText>Fish</w:delText>
        </w:r>
      </w:del>
      <w:ins w:id="632" w:author="André Luís Luza" w:date="2024-08-13T21:42:00Z">
        <w:r w:rsidR="004B2E2A">
          <w:rPr>
            <w:rFonts w:ascii="Rubik" w:eastAsia="Rubik" w:hAnsi="Rubik" w:cs="Rubik"/>
            <w:sz w:val="24"/>
            <w:szCs w:val="24"/>
          </w:rPr>
          <w:t xml:space="preserve">Coral removal based on degree centrality produced the lowest network robustness, considering the direct and indirect effects of coral species loss on fish taxonomic (TD) and functional diversity (FD) (Figs. 3 and 4). Despite the overlap with the confidence interval of random removals, robustness of TD considering direct and indirect effects was lower than 75% and 76% of the robustness produced by </w:t>
        </w:r>
        <w:r w:rsidR="00E210A3">
          <w:rPr>
            <w:rFonts w:ascii="Rubik" w:eastAsia="Rubik" w:hAnsi="Rubik" w:cs="Rubik"/>
            <w:sz w:val="24"/>
            <w:szCs w:val="24"/>
          </w:rPr>
          <w:t xml:space="preserve">the </w:t>
        </w:r>
        <w:r w:rsidR="004B2E2A">
          <w:rPr>
            <w:rFonts w:ascii="Rubik" w:eastAsia="Rubik" w:hAnsi="Rubik" w:cs="Rubik"/>
            <w:sz w:val="24"/>
            <w:szCs w:val="24"/>
          </w:rPr>
          <w:t xml:space="preserve">random removals, and the robustness of FD was lower than 67% and 58% of </w:t>
        </w:r>
        <w:r w:rsidR="004B2E2A">
          <w:rPr>
            <w:rFonts w:ascii="Rubik" w:eastAsia="Rubik" w:hAnsi="Rubik" w:cs="Rubik"/>
            <w:sz w:val="24"/>
            <w:szCs w:val="24"/>
          </w:rPr>
          <w:lastRenderedPageBreak/>
          <w:t>the random removals considering the direct and indirect effects of coral species loss (Fig. 3). In contrast, the robustness of TD and FD produced by the vulnerability-based removal was generally higher than the robustness produced by random removals (Fig. 3). We hereby focus the forthcoming results on the degree centrality scenario that yielded the lower robustness to coral loss.</w:t>
        </w:r>
      </w:ins>
    </w:p>
    <w:p w14:paraId="0000007E" w14:textId="5D8FAA0A" w:rsidR="00AD720D" w:rsidRDefault="004B2E2A">
      <w:pPr>
        <w:spacing w:line="480" w:lineRule="auto"/>
        <w:ind w:firstLine="720"/>
        <w:rPr>
          <w:rFonts w:ascii="Rubik" w:eastAsia="Rubik" w:hAnsi="Rubik" w:cs="Rubik"/>
          <w:sz w:val="24"/>
          <w:szCs w:val="24"/>
        </w:rPr>
      </w:pPr>
      <w:ins w:id="633" w:author="André Luís Luza" w:date="2024-08-13T21:42:00Z">
        <w:r>
          <w:rPr>
            <w:rFonts w:ascii="Rubik" w:eastAsia="Rubik" w:hAnsi="Rubik" w:cs="Rubik"/>
            <w:sz w:val="24"/>
            <w:szCs w:val="24"/>
          </w:rPr>
          <w:t>In the degree centrality scenario of coral removal, fish</w:t>
        </w:r>
      </w:ins>
      <w:r>
        <w:rPr>
          <w:rFonts w:ascii="Rubik" w:eastAsia="Rubik" w:hAnsi="Rubik" w:cs="Rubik"/>
          <w:sz w:val="24"/>
          <w:szCs w:val="24"/>
        </w:rPr>
        <w:t xml:space="preserve"> functional diversity showed greater robustness (</w:t>
      </w:r>
      <w:r>
        <w:rPr>
          <w:rFonts w:ascii="Rubik" w:eastAsia="Rubik" w:hAnsi="Rubik" w:cs="Rubik"/>
          <w:i/>
          <w:sz w:val="24"/>
          <w:szCs w:val="24"/>
        </w:rPr>
        <w:t>R</w:t>
      </w:r>
      <w:r>
        <w:rPr>
          <w:rFonts w:ascii="Rubik" w:eastAsia="Rubik" w:hAnsi="Rubik" w:cs="Rubik"/>
          <w:sz w:val="24"/>
          <w:szCs w:val="24"/>
        </w:rPr>
        <w:t>) to coral loss compared to taxonomic diversity. Despite the removal of corals and 42 fish species directly associated with them, the functional diversity of the fish assemblage remained robust in the face of the direct loss of corals (</w:t>
      </w:r>
      <w:r>
        <w:rPr>
          <w:rFonts w:ascii="Rubik" w:eastAsia="Rubik" w:hAnsi="Rubik" w:cs="Rubik"/>
          <w:i/>
          <w:sz w:val="24"/>
          <w:szCs w:val="24"/>
        </w:rPr>
        <w:t>R</w:t>
      </w:r>
      <w:r>
        <w:rPr>
          <w:rFonts w:ascii="Rubik" w:eastAsia="Rubik" w:hAnsi="Rubik" w:cs="Rubik"/>
          <w:sz w:val="24"/>
          <w:szCs w:val="24"/>
        </w:rPr>
        <w:t>=0.</w:t>
      </w:r>
      <w:del w:id="634" w:author="André Luís Luza" w:date="2024-08-13T21:42:00Z">
        <w:r w:rsidR="006A57E3">
          <w:rPr>
            <w:rFonts w:ascii="Rubik" w:eastAsia="Rubik" w:hAnsi="Rubik" w:cs="Rubik"/>
            <w:sz w:val="24"/>
            <w:szCs w:val="24"/>
          </w:rPr>
          <w:delText>85</w:delText>
        </w:r>
      </w:del>
      <w:ins w:id="635" w:author="André Luís Luza" w:date="2024-08-13T21:42:00Z">
        <w:r>
          <w:rPr>
            <w:rFonts w:ascii="Rubik" w:eastAsia="Rubik" w:hAnsi="Rubik" w:cs="Rubik"/>
            <w:sz w:val="24"/>
            <w:szCs w:val="24"/>
          </w:rPr>
          <w:t>82</w:t>
        </w:r>
      </w:ins>
      <w:r>
        <w:rPr>
          <w:rFonts w:ascii="Rubik" w:eastAsia="Rubik" w:hAnsi="Rubik" w:cs="Rubik"/>
          <w:sz w:val="24"/>
          <w:szCs w:val="24"/>
        </w:rPr>
        <w:t>), whereas the taxonomic diversity showed low robustness to coral loss (</w:t>
      </w:r>
      <w:r>
        <w:rPr>
          <w:rFonts w:ascii="Rubik" w:eastAsia="Rubik" w:hAnsi="Rubik" w:cs="Rubik"/>
          <w:i/>
          <w:sz w:val="24"/>
          <w:szCs w:val="24"/>
        </w:rPr>
        <w:t>R</w:t>
      </w:r>
      <w:r>
        <w:rPr>
          <w:rFonts w:ascii="Rubik" w:eastAsia="Rubik" w:hAnsi="Rubik" w:cs="Rubik"/>
          <w:sz w:val="24"/>
          <w:szCs w:val="24"/>
        </w:rPr>
        <w:t>=0.</w:t>
      </w:r>
      <w:del w:id="636" w:author="André Luís Luza" w:date="2024-08-13T21:42:00Z">
        <w:r w:rsidR="006A57E3">
          <w:rPr>
            <w:rFonts w:ascii="Rubik" w:eastAsia="Rubik" w:hAnsi="Rubik" w:cs="Rubik"/>
            <w:sz w:val="24"/>
            <w:szCs w:val="24"/>
          </w:rPr>
          <w:delText>54</w:delText>
        </w:r>
      </w:del>
      <w:ins w:id="637" w:author="André Luís Luza" w:date="2024-08-13T21:42:00Z">
        <w:r>
          <w:rPr>
            <w:rFonts w:ascii="Rubik" w:eastAsia="Rubik" w:hAnsi="Rubik" w:cs="Rubik"/>
            <w:sz w:val="24"/>
            <w:szCs w:val="24"/>
          </w:rPr>
          <w:t>52</w:t>
        </w:r>
      </w:ins>
      <w:r>
        <w:rPr>
          <w:rFonts w:ascii="Rubik" w:eastAsia="Rubik" w:hAnsi="Rubik" w:cs="Rubik"/>
          <w:sz w:val="24"/>
          <w:szCs w:val="24"/>
        </w:rPr>
        <w:t>). Additionally, the removal of corals and 63 fish species directly and indirectly related to corals resulted in both taxonomic and functional diversity showing limited robustness to coral loss (</w:t>
      </w:r>
      <w:r>
        <w:rPr>
          <w:rFonts w:ascii="Rubik" w:eastAsia="Rubik" w:hAnsi="Rubik" w:cs="Rubik"/>
          <w:i/>
          <w:sz w:val="24"/>
          <w:szCs w:val="24"/>
        </w:rPr>
        <w:t>R</w:t>
      </w:r>
      <w:r>
        <w:rPr>
          <w:rFonts w:ascii="Rubik" w:eastAsia="Rubik" w:hAnsi="Rubik" w:cs="Rubik"/>
          <w:sz w:val="24"/>
          <w:szCs w:val="24"/>
        </w:rPr>
        <w:t xml:space="preserve">=0.31 and </w:t>
      </w:r>
      <w:r>
        <w:rPr>
          <w:rFonts w:ascii="Rubik" w:eastAsia="Rubik" w:hAnsi="Rubik" w:cs="Rubik"/>
          <w:i/>
          <w:sz w:val="24"/>
          <w:szCs w:val="24"/>
        </w:rPr>
        <w:t>R</w:t>
      </w:r>
      <w:r>
        <w:rPr>
          <w:rFonts w:ascii="Rubik" w:eastAsia="Rubik" w:hAnsi="Rubik" w:cs="Rubik"/>
          <w:sz w:val="24"/>
          <w:szCs w:val="24"/>
        </w:rPr>
        <w:t xml:space="preserve">=0.57, respectively) (Fig. </w:t>
      </w:r>
      <w:del w:id="638" w:author="André Luís Luza" w:date="2024-08-13T21:42:00Z">
        <w:r w:rsidR="006A57E3">
          <w:rPr>
            <w:rFonts w:ascii="Rubik" w:eastAsia="Rubik" w:hAnsi="Rubik" w:cs="Rubik"/>
            <w:sz w:val="24"/>
            <w:szCs w:val="24"/>
          </w:rPr>
          <w:delText>3</w:delText>
        </w:r>
      </w:del>
      <w:ins w:id="639" w:author="André Luís Luza" w:date="2024-08-13T21:42:00Z">
        <w:r>
          <w:rPr>
            <w:rFonts w:ascii="Rubik" w:eastAsia="Rubik" w:hAnsi="Rubik" w:cs="Rubik"/>
            <w:sz w:val="24"/>
            <w:szCs w:val="24"/>
          </w:rPr>
          <w:t>4</w:t>
        </w:r>
      </w:ins>
      <w:r>
        <w:rPr>
          <w:rFonts w:ascii="Rubik" w:eastAsia="Rubik" w:hAnsi="Rubik" w:cs="Rubik"/>
          <w:sz w:val="24"/>
          <w:szCs w:val="24"/>
        </w:rPr>
        <w:t>).</w:t>
      </w:r>
    </w:p>
    <w:p w14:paraId="0000007F" w14:textId="6B7B2968" w:rsidR="00AD720D" w:rsidRDefault="006A57E3">
      <w:pPr>
        <w:spacing w:line="480" w:lineRule="auto"/>
        <w:ind w:firstLine="720"/>
        <w:rPr>
          <w:ins w:id="640" w:author="André Luís Luza" w:date="2024-08-13T21:42:00Z"/>
          <w:rFonts w:ascii="Rubik" w:eastAsia="Rubik" w:hAnsi="Rubik" w:cs="Rubik"/>
          <w:sz w:val="24"/>
          <w:szCs w:val="24"/>
        </w:rPr>
      </w:pPr>
      <w:bookmarkStart w:id="641" w:name="_Hlk174394344"/>
      <w:del w:id="642" w:author="André Luís Luza" w:date="2024-08-13T21:42:00Z">
        <w:r>
          <w:rPr>
            <w:rFonts w:ascii="Rubik" w:eastAsia="Rubik" w:hAnsi="Rubik" w:cs="Rubik"/>
            <w:sz w:val="24"/>
            <w:szCs w:val="24"/>
          </w:rPr>
          <w:delText>Our findings suggest that coral</w:delText>
        </w:r>
      </w:del>
      <w:ins w:id="643" w:author="André Luís Luza" w:date="2024-08-13T21:42:00Z">
        <w:r w:rsidR="004B2E2A">
          <w:rPr>
            <w:rFonts w:ascii="Rubik" w:eastAsia="Rubik" w:hAnsi="Rubik" w:cs="Rubik"/>
            <w:sz w:val="24"/>
            <w:szCs w:val="24"/>
          </w:rPr>
          <w:t xml:space="preserve">Along the gradient of coral species removal, we identified that the exclusion of 25% of the coral species reduced 50% of TD of coral-associated fish, but did not affect FD. The steepest decline of the FD of coral-associated fish happened after 40% of the coral species were removed (Fig. 4). </w:t>
        </w:r>
        <w:r w:rsidR="008158A8">
          <w:rPr>
            <w:rFonts w:ascii="Rubik" w:eastAsia="Rubik" w:hAnsi="Rubik" w:cs="Rubik"/>
            <w:sz w:val="24"/>
            <w:szCs w:val="24"/>
          </w:rPr>
          <w:t xml:space="preserve">The curves showed </w:t>
        </w:r>
        <w:r w:rsidR="00E25B32">
          <w:rPr>
            <w:rFonts w:ascii="Rubik" w:eastAsia="Rubik" w:hAnsi="Rubik" w:cs="Rubik"/>
            <w:sz w:val="24"/>
            <w:szCs w:val="24"/>
          </w:rPr>
          <w:t xml:space="preserve">a reduction of 50% </w:t>
        </w:r>
        <w:r w:rsidR="00E210A3">
          <w:rPr>
            <w:rFonts w:ascii="Rubik" w:eastAsia="Rubik" w:hAnsi="Rubik" w:cs="Rubik"/>
            <w:sz w:val="24"/>
            <w:szCs w:val="24"/>
          </w:rPr>
          <w:t xml:space="preserve">of the </w:t>
        </w:r>
        <w:r w:rsidR="00E25B32">
          <w:rPr>
            <w:rFonts w:ascii="Rubik" w:eastAsia="Rubik" w:hAnsi="Rubik" w:cs="Rubik"/>
            <w:sz w:val="24"/>
            <w:szCs w:val="24"/>
          </w:rPr>
          <w:t xml:space="preserve">fish FD </w:t>
        </w:r>
        <w:r w:rsidR="008158A8">
          <w:rPr>
            <w:rFonts w:ascii="Rubik" w:eastAsia="Rubik" w:hAnsi="Rubik" w:cs="Rubik"/>
            <w:sz w:val="24"/>
            <w:szCs w:val="24"/>
          </w:rPr>
          <w:t xml:space="preserve">from 40% to 87% coral species loss (Fig. 4). </w:t>
        </w:r>
        <w:r w:rsidR="004B2E2A">
          <w:rPr>
            <w:rFonts w:ascii="Rubik" w:eastAsia="Rubik" w:hAnsi="Rubik" w:cs="Rubik"/>
            <w:sz w:val="24"/>
            <w:szCs w:val="24"/>
          </w:rPr>
          <w:t>Going forward in the secondary extinctions, the loss of corals caused a linear decrease in the TD and FD of co-occurring fish (Fig. 4), showing overall low network robustness to indirect effects of coral species removal.</w:t>
        </w:r>
      </w:ins>
    </w:p>
    <w:bookmarkEnd w:id="630"/>
    <w:bookmarkEnd w:id="641"/>
    <w:p w14:paraId="34524684" w14:textId="77777777" w:rsidR="00F17489" w:rsidRDefault="004B2E2A">
      <w:pPr>
        <w:spacing w:line="480" w:lineRule="auto"/>
        <w:ind w:firstLine="720"/>
        <w:rPr>
          <w:del w:id="644" w:author="André Luís Luza" w:date="2024-08-13T21:42:00Z"/>
          <w:rFonts w:ascii="Rubik" w:eastAsia="Rubik" w:hAnsi="Rubik" w:cs="Rubik"/>
          <w:sz w:val="24"/>
          <w:szCs w:val="24"/>
        </w:rPr>
      </w:pPr>
      <w:ins w:id="645" w:author="André Luís Luza" w:date="2024-08-13T21:42:00Z">
        <w:r>
          <w:rPr>
            <w:rFonts w:ascii="Rubik" w:eastAsia="Rubik" w:hAnsi="Rubik" w:cs="Rubik"/>
            <w:sz w:val="24"/>
            <w:szCs w:val="24"/>
          </w:rPr>
          <w:lastRenderedPageBreak/>
          <w:t>Our trait-space analysis shows that 100% coral species</w:t>
        </w:r>
      </w:ins>
      <w:r>
        <w:rPr>
          <w:rFonts w:ascii="Rubik" w:eastAsia="Rubik" w:hAnsi="Rubik" w:cs="Rubik"/>
          <w:sz w:val="24"/>
          <w:szCs w:val="24"/>
        </w:rPr>
        <w:t xml:space="preserve"> loss has the potential to decrease the trait area of fish assemblages at the province scale by 69% (Fig. </w:t>
      </w:r>
      <w:del w:id="646" w:author="André Luís Luza" w:date="2024-08-13T21:42:00Z">
        <w:r w:rsidR="006A57E3">
          <w:rPr>
            <w:rFonts w:ascii="Rubik" w:eastAsia="Rubik" w:hAnsi="Rubik" w:cs="Rubik"/>
            <w:sz w:val="24"/>
            <w:szCs w:val="24"/>
          </w:rPr>
          <w:delText>4A</w:delText>
        </w:r>
      </w:del>
      <w:ins w:id="647" w:author="André Luís Luza" w:date="2024-08-13T21:42:00Z">
        <w:r>
          <w:rPr>
            <w:rFonts w:ascii="Rubik" w:eastAsia="Rubik" w:hAnsi="Rubik" w:cs="Rubik"/>
            <w:sz w:val="24"/>
            <w:szCs w:val="24"/>
          </w:rPr>
          <w:t>5A</w:t>
        </w:r>
      </w:ins>
      <w:r>
        <w:rPr>
          <w:rFonts w:ascii="Rubik" w:eastAsia="Rubik" w:hAnsi="Rubik" w:cs="Rubik"/>
          <w:sz w:val="24"/>
          <w:szCs w:val="24"/>
        </w:rPr>
        <w:t>). However, this estimation</w:t>
      </w:r>
      <w:ins w:id="648" w:author="André Luís Luza" w:date="2024-08-13T21:42:00Z">
        <w:r>
          <w:rPr>
            <w:rFonts w:ascii="Rubik" w:eastAsia="Rubik" w:hAnsi="Rubik" w:cs="Rubik"/>
            <w:sz w:val="24"/>
            <w:szCs w:val="24"/>
          </w:rPr>
          <w:t xml:space="preserve"> only considers total trait space area, and</w:t>
        </w:r>
      </w:ins>
      <w:r>
        <w:rPr>
          <w:rFonts w:ascii="Rubik" w:eastAsia="Rubik" w:hAnsi="Rubik" w:cs="Rubik"/>
          <w:sz w:val="24"/>
          <w:szCs w:val="24"/>
        </w:rPr>
        <w:t xml:space="preserve"> does not fully consider the trait redundancy observed between coral-associated and co-occurring fish species (n=63) and the remaining fish species (n=50). Specifically, coral-associated and co-occurring fish occupy 69% of the provincial trait space area, while the remaining fish occupy 87% of </w:t>
      </w:r>
      <w:del w:id="649" w:author="André Luís Luza" w:date="2024-08-13T21:42:00Z">
        <w:r w:rsidR="006A57E3">
          <w:rPr>
            <w:rFonts w:ascii="Rubik" w:eastAsia="Rubik" w:hAnsi="Rubik" w:cs="Rubik"/>
            <w:sz w:val="24"/>
            <w:szCs w:val="24"/>
          </w:rPr>
          <w:delText>this</w:delText>
        </w:r>
      </w:del>
      <w:ins w:id="650" w:author="André Luís Luza" w:date="2024-08-13T21:42:00Z">
        <w:r>
          <w:rPr>
            <w:rFonts w:ascii="Rubik" w:eastAsia="Rubik" w:hAnsi="Rubik" w:cs="Rubik"/>
            <w:sz w:val="24"/>
            <w:szCs w:val="24"/>
          </w:rPr>
          <w:t>provincial trait space</w:t>
        </w:r>
      </w:ins>
      <w:r>
        <w:rPr>
          <w:rFonts w:ascii="Rubik" w:eastAsia="Rubik" w:hAnsi="Rubik" w:cs="Rubik"/>
          <w:sz w:val="24"/>
          <w:szCs w:val="24"/>
        </w:rPr>
        <w:t xml:space="preserve"> area, with a significant overlap (</w:t>
      </w:r>
      <w:del w:id="651" w:author="André Luís Luza" w:date="2024-08-13T21:42:00Z">
        <w:r w:rsidR="006A57E3">
          <w:rPr>
            <w:rFonts w:ascii="Rubik" w:eastAsia="Rubik" w:hAnsi="Rubik" w:cs="Rubik"/>
            <w:sz w:val="24"/>
            <w:szCs w:val="24"/>
          </w:rPr>
          <w:delText xml:space="preserve">illustrated by the light gray polygon in </w:delText>
        </w:r>
      </w:del>
      <w:customXmlInsRangeStart w:id="652" w:author="André Luís Luza" w:date="2024-08-13T21:42:00Z"/>
      <w:sdt>
        <w:sdtPr>
          <w:tag w:val="goog_rdk_46"/>
          <w:id w:val="-799298074"/>
        </w:sdtPr>
        <w:sdtEndPr/>
        <w:sdtContent>
          <w:customXmlInsRangeEnd w:id="652"/>
          <w:customXmlInsRangeStart w:id="653" w:author="André Luís Luza" w:date="2024-08-13T21:42:00Z"/>
        </w:sdtContent>
      </w:sdt>
      <w:customXmlInsRangeEnd w:id="653"/>
      <w:customXmlInsRangeStart w:id="654" w:author="André Luís Luza" w:date="2024-08-13T21:42:00Z"/>
      <w:sdt>
        <w:sdtPr>
          <w:tag w:val="goog_rdk_47"/>
          <w:id w:val="-1152521912"/>
        </w:sdtPr>
        <w:sdtEndPr/>
        <w:sdtContent>
          <w:customXmlInsRangeEnd w:id="654"/>
          <w:customXmlInsRangeStart w:id="655" w:author="André Luís Luza" w:date="2024-08-13T21:42:00Z"/>
        </w:sdtContent>
      </w:sdt>
      <w:customXmlInsRangeEnd w:id="655"/>
      <w:r>
        <w:rPr>
          <w:rFonts w:ascii="Rubik" w:eastAsia="Rubik" w:hAnsi="Rubik" w:cs="Rubik"/>
          <w:sz w:val="24"/>
          <w:szCs w:val="24"/>
        </w:rPr>
        <w:t xml:space="preserve">Fig. </w:t>
      </w:r>
      <w:del w:id="656" w:author="André Luís Luza" w:date="2024-08-13T21:42:00Z">
        <w:r w:rsidR="006A57E3">
          <w:rPr>
            <w:rFonts w:ascii="Rubik" w:eastAsia="Rubik" w:hAnsi="Rubik" w:cs="Rubik"/>
            <w:sz w:val="24"/>
            <w:szCs w:val="24"/>
          </w:rPr>
          <w:delText>4A</w:delText>
        </w:r>
      </w:del>
      <w:ins w:id="657" w:author="André Luís Luza" w:date="2024-08-13T21:42:00Z">
        <w:r>
          <w:rPr>
            <w:rFonts w:ascii="Rubik" w:eastAsia="Rubik" w:hAnsi="Rubik" w:cs="Rubik"/>
            <w:sz w:val="24"/>
            <w:szCs w:val="24"/>
          </w:rPr>
          <w:t>5A</w:t>
        </w:r>
      </w:ins>
      <w:r>
        <w:rPr>
          <w:rFonts w:ascii="Rubik" w:eastAsia="Rubik" w:hAnsi="Rubik" w:cs="Rubik"/>
          <w:sz w:val="24"/>
          <w:szCs w:val="24"/>
        </w:rPr>
        <w:t xml:space="preserve">). An area of 11% of the provincial trait space area is exclusively occupied by coral-associated and co-occurring fish. </w:t>
      </w:r>
      <w:del w:id="658" w:author="André Luís Luza" w:date="2024-08-13T21:42:00Z">
        <w:r w:rsidR="006A57E3">
          <w:rPr>
            <w:rFonts w:ascii="Rubik" w:eastAsia="Rubik" w:hAnsi="Rubik" w:cs="Rubik"/>
            <w:sz w:val="24"/>
            <w:szCs w:val="24"/>
          </w:rPr>
          <w:delText xml:space="preserve">This redundancy between removed and remaining species may partially alleviate the loss of functional diversity caused by cascading extinctions from coral-associated to co-occurring fish, despite significant declines in taxonomic diversity. </w:delText>
        </w:r>
      </w:del>
    </w:p>
    <w:p w14:paraId="00000080" w14:textId="56084066" w:rsidR="00AD720D" w:rsidRDefault="004B2E2A">
      <w:pPr>
        <w:spacing w:line="480" w:lineRule="auto"/>
        <w:ind w:firstLine="720"/>
        <w:rPr>
          <w:rFonts w:ascii="Rubik" w:eastAsia="Rubik" w:hAnsi="Rubik" w:cs="Rubik"/>
          <w:sz w:val="24"/>
          <w:szCs w:val="24"/>
        </w:rPr>
      </w:pPr>
      <w:r>
        <w:rPr>
          <w:rFonts w:ascii="Rubik" w:eastAsia="Rubik" w:hAnsi="Rubik" w:cs="Rubik"/>
          <w:sz w:val="24"/>
          <w:szCs w:val="24"/>
        </w:rPr>
        <w:t xml:space="preserve">Furthermore, our </w:t>
      </w:r>
      <w:del w:id="659" w:author="André Luís Luza" w:date="2024-08-13T21:42:00Z">
        <w:r w:rsidR="006A57E3">
          <w:rPr>
            <w:rFonts w:ascii="Rubik" w:eastAsia="Rubik" w:hAnsi="Rubik" w:cs="Rubik"/>
            <w:sz w:val="24"/>
            <w:szCs w:val="24"/>
          </w:rPr>
          <w:delText>results</w:delText>
        </w:r>
      </w:del>
      <w:ins w:id="660" w:author="André Luís Luza" w:date="2024-08-13T21:42:00Z">
        <w:r>
          <w:rPr>
            <w:rFonts w:ascii="Rubik" w:eastAsia="Rubik" w:hAnsi="Rubik" w:cs="Rubik"/>
            <w:sz w:val="24"/>
            <w:szCs w:val="24"/>
          </w:rPr>
          <w:t>analyses</w:t>
        </w:r>
      </w:ins>
      <w:r>
        <w:rPr>
          <w:rFonts w:ascii="Rubik" w:eastAsia="Rubik" w:hAnsi="Rubik" w:cs="Rubik"/>
          <w:sz w:val="24"/>
          <w:szCs w:val="24"/>
        </w:rPr>
        <w:t xml:space="preserve"> also show that 43% of the provincial trait space is occupied by species that are vulnerable to extinction, including </w:t>
      </w:r>
      <w:r>
        <w:rPr>
          <w:rFonts w:ascii="Rubik" w:eastAsia="Rubik" w:hAnsi="Rubik" w:cs="Rubik"/>
          <w:i/>
          <w:sz w:val="24"/>
          <w:szCs w:val="24"/>
        </w:rPr>
        <w:t>Epinephelus marginatus</w:t>
      </w:r>
      <w:r>
        <w:rPr>
          <w:rFonts w:ascii="Rubik" w:eastAsia="Rubik" w:hAnsi="Rubik" w:cs="Rubik"/>
          <w:sz w:val="24"/>
          <w:szCs w:val="24"/>
        </w:rPr>
        <w:t xml:space="preserve">, </w:t>
      </w:r>
      <w:r>
        <w:rPr>
          <w:rFonts w:ascii="Rubik" w:eastAsia="Rubik" w:hAnsi="Rubik" w:cs="Rubik"/>
          <w:i/>
          <w:sz w:val="24"/>
          <w:szCs w:val="24"/>
        </w:rPr>
        <w:t>Lutjanus cyanopterus</w:t>
      </w:r>
      <w:r>
        <w:rPr>
          <w:rFonts w:ascii="Rubik" w:eastAsia="Rubik" w:hAnsi="Rubik" w:cs="Rubik"/>
          <w:sz w:val="24"/>
          <w:szCs w:val="24"/>
        </w:rPr>
        <w:t xml:space="preserve">, </w:t>
      </w:r>
      <w:r>
        <w:rPr>
          <w:rFonts w:ascii="Rubik" w:eastAsia="Rubik" w:hAnsi="Rubik" w:cs="Rubik"/>
          <w:i/>
          <w:sz w:val="24"/>
          <w:szCs w:val="24"/>
        </w:rPr>
        <w:t>Mycteroperca interstitialis</w:t>
      </w:r>
      <w:r>
        <w:rPr>
          <w:rFonts w:ascii="Rubik" w:eastAsia="Rubik" w:hAnsi="Rubik" w:cs="Rubik"/>
          <w:sz w:val="24"/>
          <w:szCs w:val="24"/>
        </w:rPr>
        <w:t xml:space="preserve">, </w:t>
      </w:r>
      <w:r>
        <w:rPr>
          <w:rFonts w:ascii="Rubik" w:eastAsia="Rubik" w:hAnsi="Rubik" w:cs="Rubik"/>
          <w:i/>
          <w:sz w:val="24"/>
          <w:szCs w:val="24"/>
        </w:rPr>
        <w:t>Rhomboplites aurorubens</w:t>
      </w:r>
      <w:r>
        <w:rPr>
          <w:rFonts w:ascii="Rubik" w:eastAsia="Rubik" w:hAnsi="Rubik" w:cs="Rubik"/>
          <w:sz w:val="24"/>
          <w:szCs w:val="24"/>
        </w:rPr>
        <w:t xml:space="preserve">, and </w:t>
      </w:r>
      <w:r>
        <w:rPr>
          <w:rFonts w:ascii="Rubik" w:eastAsia="Rubik" w:hAnsi="Rubik" w:cs="Rubik"/>
          <w:i/>
          <w:sz w:val="24"/>
          <w:szCs w:val="24"/>
        </w:rPr>
        <w:t>Scarus trispinosus</w:t>
      </w:r>
      <w:r>
        <w:rPr>
          <w:rFonts w:ascii="Rubik" w:eastAsia="Rubik" w:hAnsi="Rubik" w:cs="Rubik"/>
          <w:sz w:val="24"/>
          <w:szCs w:val="24"/>
        </w:rPr>
        <w:t xml:space="preserve"> (which is also a coral-associated fish). Notably, these species are situated in peripheral areas of the trait space occupied by few species (Fig. </w:t>
      </w:r>
      <w:del w:id="661" w:author="André Luís Luza" w:date="2024-08-13T21:42:00Z">
        <w:r w:rsidR="006A57E3">
          <w:rPr>
            <w:rFonts w:ascii="Rubik" w:eastAsia="Rubik" w:hAnsi="Rubik" w:cs="Rubik"/>
            <w:sz w:val="24"/>
            <w:szCs w:val="24"/>
          </w:rPr>
          <w:delText>4A</w:delText>
        </w:r>
      </w:del>
      <w:ins w:id="662" w:author="André Luís Luza" w:date="2024-08-13T21:42:00Z">
        <w:r>
          <w:rPr>
            <w:rFonts w:ascii="Rubik" w:eastAsia="Rubik" w:hAnsi="Rubik" w:cs="Rubik"/>
            <w:sz w:val="24"/>
            <w:szCs w:val="24"/>
          </w:rPr>
          <w:t>5A</w:t>
        </w:r>
      </w:ins>
      <w:r>
        <w:rPr>
          <w:rFonts w:ascii="Rubik" w:eastAsia="Rubik" w:hAnsi="Rubik" w:cs="Rubik"/>
          <w:sz w:val="24"/>
          <w:szCs w:val="24"/>
        </w:rPr>
        <w:t xml:space="preserve">). </w:t>
      </w:r>
    </w:p>
    <w:p w14:paraId="00000081" w14:textId="773609C3" w:rsidR="00AD720D" w:rsidRDefault="004B2E2A">
      <w:pPr>
        <w:spacing w:line="480" w:lineRule="auto"/>
        <w:ind w:firstLine="720"/>
        <w:rPr>
          <w:rFonts w:ascii="Rubik" w:eastAsia="Rubik" w:hAnsi="Rubik" w:cs="Rubik"/>
          <w:sz w:val="24"/>
          <w:szCs w:val="24"/>
        </w:rPr>
      </w:pPr>
      <w:r>
        <w:rPr>
          <w:rFonts w:ascii="Rubik" w:eastAsia="Rubik" w:hAnsi="Rubik" w:cs="Rubik"/>
          <w:sz w:val="24"/>
          <w:szCs w:val="24"/>
        </w:rPr>
        <w:t xml:space="preserve">In addition to the effects on trait space area (FD), cascading extinctions lead to less densely filled trait spaces (Fig. </w:t>
      </w:r>
      <w:del w:id="663" w:author="André Luís Luza" w:date="2024-08-13T21:42:00Z">
        <w:r w:rsidR="006A57E3">
          <w:rPr>
            <w:rFonts w:ascii="Rubik" w:eastAsia="Rubik" w:hAnsi="Rubik" w:cs="Rubik"/>
            <w:sz w:val="24"/>
            <w:szCs w:val="24"/>
          </w:rPr>
          <w:delText>4</w:delText>
        </w:r>
      </w:del>
      <w:ins w:id="664" w:author="André Luís Luza" w:date="2024-08-13T21:42:00Z">
        <w:r>
          <w:rPr>
            <w:rFonts w:ascii="Rubik" w:eastAsia="Rubik" w:hAnsi="Rubik" w:cs="Rubik"/>
            <w:sz w:val="24"/>
            <w:szCs w:val="24"/>
          </w:rPr>
          <w:t>5</w:t>
        </w:r>
      </w:ins>
      <w:r>
        <w:rPr>
          <w:rFonts w:ascii="Rubik" w:eastAsia="Rubik" w:hAnsi="Rubik" w:cs="Rubik"/>
          <w:sz w:val="24"/>
          <w:szCs w:val="24"/>
        </w:rPr>
        <w:t xml:space="preserve">-B3). There is a high concentration of species in the core of the trait space (hot colors, Fig. </w:t>
      </w:r>
      <w:del w:id="665" w:author="André Luís Luza" w:date="2024-08-13T21:42:00Z">
        <w:r w:rsidR="006A57E3">
          <w:rPr>
            <w:rFonts w:ascii="Rubik" w:eastAsia="Rubik" w:hAnsi="Rubik" w:cs="Rubik"/>
            <w:sz w:val="24"/>
            <w:szCs w:val="24"/>
          </w:rPr>
          <w:delText>4</w:delText>
        </w:r>
      </w:del>
      <w:ins w:id="666" w:author="André Luís Luza" w:date="2024-08-13T21:42:00Z">
        <w:r>
          <w:rPr>
            <w:rFonts w:ascii="Rubik" w:eastAsia="Rubik" w:hAnsi="Rubik" w:cs="Rubik"/>
            <w:sz w:val="24"/>
            <w:szCs w:val="24"/>
          </w:rPr>
          <w:t>5</w:t>
        </w:r>
      </w:ins>
      <w:r>
        <w:rPr>
          <w:rFonts w:ascii="Rubik" w:eastAsia="Rubik" w:hAnsi="Rubik" w:cs="Rubik"/>
          <w:sz w:val="24"/>
          <w:szCs w:val="24"/>
        </w:rPr>
        <w:t xml:space="preserve">-B3). The direct and indirect effects of coral loss affected species distributed within and along the edge of this </w:t>
      </w:r>
      <w:r>
        <w:rPr>
          <w:rFonts w:ascii="Rubik" w:eastAsia="Rubik" w:hAnsi="Rubik" w:cs="Rubik"/>
          <w:sz w:val="24"/>
          <w:szCs w:val="24"/>
        </w:rPr>
        <w:lastRenderedPageBreak/>
        <w:t>core, resulting in lower functional variation among species (as shown by the marginal histograms). Regarding the traits per se</w:t>
      </w:r>
      <w:del w:id="667" w:author="André Luís Luza" w:date="2024-08-13T21:42:00Z">
        <w:r w:rsidR="006A57E3">
          <w:rPr>
            <w:rFonts w:ascii="Rubik" w:eastAsia="Rubik" w:hAnsi="Rubik" w:cs="Rubik"/>
            <w:sz w:val="24"/>
            <w:szCs w:val="24"/>
          </w:rPr>
          <w:delText xml:space="preserve"> (Fig. 4A),</w:delText>
        </w:r>
      </w:del>
      <w:ins w:id="668" w:author="André Luís Luza" w:date="2024-08-13T21:42:00Z">
        <w:r>
          <w:rPr>
            <w:rFonts w:ascii="Rubik" w:eastAsia="Rubik" w:hAnsi="Rubik" w:cs="Rubik"/>
            <w:sz w:val="24"/>
            <w:szCs w:val="24"/>
          </w:rPr>
          <w:t>,</w:t>
        </w:r>
      </w:ins>
      <w:r>
        <w:rPr>
          <w:rFonts w:ascii="Rubik" w:eastAsia="Rubik" w:hAnsi="Rubik" w:cs="Rubik"/>
          <w:sz w:val="24"/>
          <w:szCs w:val="24"/>
        </w:rPr>
        <w:t xml:space="preserve"> coral loss would directly affect species belonging to low trophic levels, with both small and large body sizes, occupying shallow and warm waters, and with small group sizes and aspect ratios (red areas in Fig. </w:t>
      </w:r>
      <w:del w:id="669" w:author="André Luís Luza" w:date="2024-08-13T21:42:00Z">
        <w:r w:rsidR="006A57E3">
          <w:rPr>
            <w:rFonts w:ascii="Rubik" w:eastAsia="Rubik" w:hAnsi="Rubik" w:cs="Rubik"/>
            <w:sz w:val="24"/>
            <w:szCs w:val="24"/>
          </w:rPr>
          <w:delText>4-B1</w:delText>
        </w:r>
      </w:del>
      <w:ins w:id="670" w:author="André Luís Luza" w:date="2024-08-13T21:42:00Z">
        <w:r>
          <w:rPr>
            <w:rFonts w:ascii="Rubik" w:eastAsia="Rubik" w:hAnsi="Rubik" w:cs="Rubik"/>
            <w:sz w:val="24"/>
            <w:szCs w:val="24"/>
          </w:rPr>
          <w:t>5C, 1 vs 2</w:t>
        </w:r>
      </w:ins>
      <w:r>
        <w:rPr>
          <w:rFonts w:ascii="Rubik" w:eastAsia="Rubik" w:hAnsi="Rubik" w:cs="Rubik"/>
          <w:sz w:val="24"/>
          <w:szCs w:val="24"/>
        </w:rPr>
        <w:t xml:space="preserve">). While also affecting species in similar trait space zones, the indirect effect additionally influenced species with large body sizes and aspect ratios (red areas in Fig. </w:t>
      </w:r>
      <w:del w:id="671" w:author="André Luís Luza" w:date="2024-08-13T21:42:00Z">
        <w:r w:rsidR="006A57E3">
          <w:rPr>
            <w:rFonts w:ascii="Rubik" w:eastAsia="Rubik" w:hAnsi="Rubik" w:cs="Rubik"/>
            <w:sz w:val="24"/>
            <w:szCs w:val="24"/>
          </w:rPr>
          <w:delText>4-B2</w:delText>
        </w:r>
      </w:del>
      <w:ins w:id="672" w:author="André Luís Luza" w:date="2024-08-13T21:42:00Z">
        <w:r>
          <w:rPr>
            <w:rFonts w:ascii="Rubik" w:eastAsia="Rubik" w:hAnsi="Rubik" w:cs="Rubik"/>
            <w:sz w:val="24"/>
            <w:szCs w:val="24"/>
          </w:rPr>
          <w:t>5C, 2 vs 3</w:t>
        </w:r>
      </w:ins>
      <w:r>
        <w:rPr>
          <w:rFonts w:ascii="Rubik" w:eastAsia="Rubik" w:hAnsi="Rubik" w:cs="Rubik"/>
          <w:sz w:val="24"/>
          <w:szCs w:val="24"/>
        </w:rPr>
        <w:t xml:space="preserve">).  </w:t>
      </w:r>
    </w:p>
    <w:p w14:paraId="6F218396" w14:textId="77777777" w:rsidR="00F17489" w:rsidRDefault="00F17489">
      <w:pPr>
        <w:spacing w:line="480" w:lineRule="auto"/>
        <w:ind w:firstLine="720"/>
        <w:rPr>
          <w:del w:id="673" w:author="André Luís Luza" w:date="2024-08-13T21:42:00Z"/>
          <w:rFonts w:ascii="Rubik" w:eastAsia="Rubik" w:hAnsi="Rubik" w:cs="Rubik"/>
          <w:sz w:val="24"/>
          <w:szCs w:val="24"/>
        </w:rPr>
      </w:pPr>
    </w:p>
    <w:p w14:paraId="73C1F42B" w14:textId="77777777" w:rsidR="00F17489" w:rsidRDefault="00F17489">
      <w:pPr>
        <w:spacing w:line="480" w:lineRule="auto"/>
        <w:ind w:firstLine="720"/>
        <w:rPr>
          <w:del w:id="674" w:author="André Luís Luza" w:date="2024-08-13T21:42:00Z"/>
          <w:rFonts w:ascii="Rubik" w:eastAsia="Rubik" w:hAnsi="Rubik" w:cs="Rubik"/>
          <w:sz w:val="24"/>
          <w:szCs w:val="24"/>
        </w:rPr>
        <w:sectPr w:rsidR="00F17489" w:rsidSect="007A25E6">
          <w:headerReference w:type="default" r:id="rId10"/>
          <w:footerReference w:type="default" r:id="rId11"/>
          <w:pgSz w:w="12240" w:h="15840"/>
          <w:pgMar w:top="1440" w:right="1440" w:bottom="1440" w:left="1440" w:header="720" w:footer="720" w:gutter="0"/>
          <w:lnNumType w:countBy="1" w:restart="continuous"/>
          <w:pgNumType w:start="1"/>
          <w:cols w:space="720"/>
          <w:docGrid w:linePitch="299"/>
        </w:sectPr>
      </w:pPr>
    </w:p>
    <w:p w14:paraId="72C11E5D" w14:textId="77777777" w:rsidR="00F17489" w:rsidRDefault="006A57E3">
      <w:pPr>
        <w:spacing w:line="480" w:lineRule="auto"/>
        <w:rPr>
          <w:del w:id="676" w:author="André Luís Luza" w:date="2024-08-13T21:42:00Z"/>
          <w:rFonts w:ascii="Rubik" w:eastAsia="Rubik" w:hAnsi="Rubik" w:cs="Rubik"/>
          <w:b/>
          <w:sz w:val="24"/>
          <w:szCs w:val="24"/>
        </w:rPr>
      </w:pPr>
      <w:del w:id="677" w:author="André Luís Luza" w:date="2024-08-13T21:42:00Z">
        <w:r>
          <w:rPr>
            <w:rFonts w:ascii="Rubik" w:eastAsia="Rubik" w:hAnsi="Rubik" w:cs="Rubik"/>
            <w:b/>
            <w:noProof/>
            <w:sz w:val="24"/>
            <w:szCs w:val="24"/>
          </w:rPr>
          <w:lastRenderedPageBreak/>
          <w:drawing>
            <wp:inline distT="114300" distB="114300" distL="114300" distR="114300" wp14:anchorId="75B6C2A7" wp14:editId="7F567E05">
              <wp:extent cx="8229600" cy="6375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229600" cy="6375400"/>
                      </a:xfrm>
                      <a:prstGeom prst="rect">
                        <a:avLst/>
                      </a:prstGeom>
                      <a:ln/>
                    </pic:spPr>
                  </pic:pic>
                </a:graphicData>
              </a:graphic>
            </wp:inline>
          </w:drawing>
        </w:r>
      </w:del>
    </w:p>
    <w:p w14:paraId="00000082" w14:textId="77777777" w:rsidR="00AD720D" w:rsidRDefault="00AD720D">
      <w:pPr>
        <w:spacing w:line="480" w:lineRule="auto"/>
        <w:ind w:firstLine="720"/>
        <w:rPr>
          <w:ins w:id="678" w:author="André Luís Luza" w:date="2024-08-13T21:42:00Z"/>
          <w:rFonts w:ascii="Rubik" w:eastAsia="Rubik" w:hAnsi="Rubik" w:cs="Rubik"/>
          <w:sz w:val="24"/>
          <w:szCs w:val="24"/>
        </w:rPr>
        <w:sectPr w:rsidR="00AD720D">
          <w:headerReference w:type="default" r:id="rId13"/>
          <w:pgSz w:w="12240" w:h="15840"/>
          <w:pgMar w:top="1440" w:right="1440" w:bottom="1440" w:left="1440" w:header="720" w:footer="720" w:gutter="0"/>
          <w:lnNumType w:countBy="1" w:restart="continuous"/>
          <w:pgNumType w:start="1"/>
          <w:cols w:space="720"/>
        </w:sectPr>
      </w:pPr>
    </w:p>
    <w:p w14:paraId="00000083" w14:textId="77777777" w:rsidR="00AD720D" w:rsidRDefault="004B2E2A">
      <w:pPr>
        <w:spacing w:line="480" w:lineRule="auto"/>
        <w:rPr>
          <w:ins w:id="679" w:author="André Luís Luza" w:date="2024-08-13T21:42:00Z"/>
          <w:rFonts w:ascii="Rubik" w:eastAsia="Rubik" w:hAnsi="Rubik" w:cs="Rubik"/>
          <w:b/>
          <w:sz w:val="24"/>
          <w:szCs w:val="24"/>
        </w:rPr>
      </w:pPr>
      <w:ins w:id="680" w:author="André Luís Luza" w:date="2024-08-13T21:42:00Z">
        <w:r>
          <w:rPr>
            <w:rFonts w:ascii="Rubik" w:eastAsia="Rubik" w:hAnsi="Rubik" w:cs="Rubik"/>
            <w:b/>
            <w:noProof/>
            <w:sz w:val="24"/>
            <w:szCs w:val="24"/>
          </w:rPr>
          <w:lastRenderedPageBreak/>
          <w:drawing>
            <wp:inline distT="114300" distB="114300" distL="114300" distR="114300" wp14:anchorId="5C9E1ED4" wp14:editId="391186E1">
              <wp:extent cx="7383620" cy="61102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7383620" cy="6110288"/>
                      </a:xfrm>
                      <a:prstGeom prst="rect">
                        <a:avLst/>
                      </a:prstGeom>
                      <a:ln/>
                    </pic:spPr>
                  </pic:pic>
                </a:graphicData>
              </a:graphic>
            </wp:inline>
          </w:drawing>
        </w:r>
      </w:ins>
    </w:p>
    <w:p w14:paraId="00000084" w14:textId="770F496D" w:rsidR="00AD720D" w:rsidRDefault="004B2E2A">
      <w:pPr>
        <w:spacing w:line="480" w:lineRule="auto"/>
        <w:rPr>
          <w:rFonts w:ascii="Rubik" w:eastAsia="Rubik" w:hAnsi="Rubik" w:cs="Rubik"/>
          <w:i/>
          <w:sz w:val="24"/>
          <w:szCs w:val="24"/>
        </w:rPr>
      </w:pPr>
      <w:bookmarkStart w:id="681" w:name="_Hlk174394381"/>
      <w:r>
        <w:rPr>
          <w:rFonts w:ascii="Rubik" w:eastAsia="Rubik" w:hAnsi="Rubik" w:cs="Rubik"/>
          <w:i/>
          <w:sz w:val="24"/>
          <w:szCs w:val="24"/>
        </w:rPr>
        <w:lastRenderedPageBreak/>
        <w:t xml:space="preserve">Fig. </w:t>
      </w:r>
      <w:del w:id="682" w:author="André Luís Luza" w:date="2024-08-13T21:42:00Z">
        <w:r w:rsidR="006A57E3">
          <w:rPr>
            <w:rFonts w:ascii="Rubik" w:eastAsia="Rubik" w:hAnsi="Rubik" w:cs="Rubik"/>
            <w:i/>
            <w:sz w:val="24"/>
            <w:szCs w:val="24"/>
          </w:rPr>
          <w:delText>1 - Multilayer</w:delText>
        </w:r>
      </w:del>
      <w:ins w:id="683" w:author="André Luís Luza" w:date="2024-08-13T21:42:00Z">
        <w:r>
          <w:rPr>
            <w:rFonts w:ascii="Rubik" w:eastAsia="Rubik" w:hAnsi="Rubik" w:cs="Rubik"/>
            <w:i/>
            <w:sz w:val="24"/>
            <w:szCs w:val="24"/>
          </w:rPr>
          <w:t>2 - Tripartite</w:t>
        </w:r>
      </w:ins>
      <w:r>
        <w:rPr>
          <w:rFonts w:ascii="Rubik" w:eastAsia="Rubik" w:hAnsi="Rubik" w:cs="Rubik"/>
          <w:i/>
          <w:sz w:val="24"/>
          <w:szCs w:val="24"/>
        </w:rPr>
        <w:t xml:space="preserve"> network showing </w:t>
      </w:r>
      <w:del w:id="684" w:author="André Luís Luza" w:date="2024-08-13T21:42:00Z">
        <w:r w:rsidR="006A57E3">
          <w:rPr>
            <w:rFonts w:ascii="Rubik" w:eastAsia="Rubik" w:hAnsi="Rubik" w:cs="Rubik"/>
            <w:i/>
            <w:sz w:val="24"/>
            <w:szCs w:val="24"/>
          </w:rPr>
          <w:delText>a habitat-species-species network</w:delText>
        </w:r>
      </w:del>
      <w:ins w:id="685" w:author="André Luís Luza" w:date="2024-08-13T21:42:00Z">
        <w:r>
          <w:rPr>
            <w:rFonts w:ascii="Rubik" w:eastAsia="Rubik" w:hAnsi="Rubik" w:cs="Rubik"/>
            <w:i/>
            <w:sz w:val="24"/>
            <w:szCs w:val="24"/>
          </w:rPr>
          <w:t>the two subnetworks and their partites</w:t>
        </w:r>
      </w:ins>
      <w:r>
        <w:rPr>
          <w:rFonts w:ascii="Rubik" w:eastAsia="Rubik" w:hAnsi="Rubik" w:cs="Rubik"/>
          <w:i/>
          <w:sz w:val="24"/>
          <w:szCs w:val="24"/>
        </w:rPr>
        <w:t>. In this network, the habitat is characterized by the cover of scleractinian corals and hydrocorals (left part). The network is organized according to the decreasing number of fish species associated with different corals. The width of the links in the left network depicts the predicted site occupancy probability by fish species (</w:t>
      </w:r>
      <m:oMath>
        <m:sSub>
          <m:sSubPr>
            <m:ctrlPr>
              <w:del w:id="686" w:author="André Luís Luza" w:date="2024-08-13T21:42:00Z">
                <w:rPr>
                  <w:rFonts w:ascii="Rubik" w:eastAsia="Rubik" w:hAnsi="Rubik" w:cs="Rubik"/>
                  <w:sz w:val="24"/>
                  <w:szCs w:val="24"/>
                </w:rPr>
              </w:del>
            </m:ctrlPr>
          </m:sSubPr>
          <m:e>
            <m:r>
              <w:del w:id="687" w:author="André Luís Luza" w:date="2024-08-13T21:42:00Z">
                <w:rPr>
                  <w:rFonts w:ascii="Cambria Math" w:hAnsi="Cambria Math"/>
                </w:rPr>
                <m:t>ψ</m:t>
              </w:del>
            </m:r>
          </m:e>
          <m:sub>
            <m:r>
              <w:del w:id="688" w:author="André Luís Luza" w:date="2024-08-13T21:42:00Z">
                <w:rPr>
                  <w:rFonts w:ascii="Rubik" w:eastAsia="Rubik" w:hAnsi="Rubik" w:cs="Rubik"/>
                  <w:sz w:val="24"/>
                  <w:szCs w:val="24"/>
                </w:rPr>
                <m:t>ki</m:t>
              </w:del>
            </m:r>
          </m:sub>
        </m:sSub>
      </m:oMath>
      <w:del w:id="689" w:author="André Luís Luza" w:date="2024-08-13T21:42:00Z">
        <w:r w:rsidR="006A57E3">
          <w:rPr>
            <w:rFonts w:ascii="Rubik" w:eastAsia="Rubik" w:hAnsi="Rubik" w:cs="Rubik"/>
            <w:sz w:val="24"/>
            <w:szCs w:val="24"/>
          </w:rPr>
          <w:delText>)</w:delText>
        </w:r>
      </w:del>
      <m:oMath>
        <m:acc>
          <m:accPr>
            <m:ctrlPr>
              <w:ins w:id="690" w:author="André Luís Luza" w:date="2024-08-13T21:42:00Z">
                <w:rPr>
                  <w:rFonts w:ascii="Cambria Math" w:hAnsi="Cambria Math"/>
                </w:rPr>
              </w:ins>
            </m:ctrlPr>
          </m:accPr>
          <m:e>
            <m:sSub>
              <m:sSubPr>
                <m:ctrlPr>
                  <w:ins w:id="691" w:author="André Luís Luza" w:date="2024-08-13T21:42:00Z">
                    <w:rPr>
                      <w:rFonts w:ascii="Rubik" w:eastAsia="Rubik" w:hAnsi="Rubik" w:cs="Rubik"/>
                      <w:i/>
                      <w:sz w:val="24"/>
                      <w:szCs w:val="24"/>
                    </w:rPr>
                  </w:ins>
                </m:ctrlPr>
              </m:sSubPr>
              <m:e>
                <m:r>
                  <w:ins w:id="692" w:author="André Luís Luza" w:date="2024-08-13T21:42:00Z">
                    <w:rPr>
                      <w:rFonts w:ascii="Cambria Math" w:hAnsi="Cambria Math"/>
                    </w:rPr>
                    <m:t>ψ</m:t>
                  </w:ins>
                </m:r>
              </m:e>
              <m:sub>
                <m:r>
                  <w:ins w:id="693" w:author="André Luís Luza" w:date="2024-08-13T21:42:00Z">
                    <w:rPr>
                      <w:rFonts w:ascii="Rubik" w:eastAsia="Rubik" w:hAnsi="Rubik" w:cs="Rubik"/>
                      <w:sz w:val="24"/>
                      <w:szCs w:val="24"/>
                    </w:rPr>
                    <m:t>ki</m:t>
                  </w:ins>
                </m:r>
              </m:sub>
            </m:sSub>
          </m:e>
        </m:acc>
        <m:r>
          <w:ins w:id="694" w:author="André Luís Luza" w:date="2024-08-13T21:42:00Z">
            <w:rPr>
              <w:rFonts w:ascii="Rubik" w:eastAsia="Rubik" w:hAnsi="Rubik" w:cs="Rubik"/>
              <w:sz w:val="24"/>
              <w:szCs w:val="24"/>
            </w:rPr>
            <m:t xml:space="preserve"> </m:t>
          </w:ins>
        </m:r>
      </m:oMath>
      <w:ins w:id="695" w:author="André Luís Luza" w:date="2024-08-13T21:42:00Z">
        <w:r>
          <w:rPr>
            <w:rFonts w:ascii="Rubik" w:eastAsia="Rubik" w:hAnsi="Rubik" w:cs="Rubik"/>
            <w:sz w:val="24"/>
            <w:szCs w:val="24"/>
          </w:rPr>
          <w:t>)</w:t>
        </w:r>
      </w:ins>
      <w:r>
        <w:rPr>
          <w:rFonts w:ascii="Rubik" w:eastAsia="Rubik" w:hAnsi="Rubik" w:cs="Rubik"/>
          <w:sz w:val="24"/>
          <w:szCs w:val="24"/>
        </w:rPr>
        <w:t xml:space="preserve"> </w:t>
      </w:r>
      <w:r>
        <w:rPr>
          <w:rFonts w:ascii="Rubik" w:eastAsia="Rubik" w:hAnsi="Rubik" w:cs="Rubik"/>
          <w:i/>
          <w:sz w:val="24"/>
          <w:szCs w:val="24"/>
        </w:rPr>
        <w:t xml:space="preserve">as a function of coral cover (while maintaining turf algae cover constant), and in the right part the width of the links depicts the correlation between the site occupancy probability of coral associated fish and </w:t>
      </w:r>
      <w:del w:id="696" w:author="André Luís Luza" w:date="2024-08-13T21:42:00Z">
        <w:r w:rsidR="006A57E3">
          <w:rPr>
            <w:rFonts w:ascii="Rubik" w:eastAsia="Rubik" w:hAnsi="Rubik" w:cs="Rubik"/>
            <w:i/>
            <w:sz w:val="24"/>
            <w:szCs w:val="24"/>
          </w:rPr>
          <w:delText>other</w:delText>
        </w:r>
      </w:del>
      <w:ins w:id="697" w:author="André Luís Luza" w:date="2024-08-13T21:42:00Z">
        <w:r w:rsidR="00E210A3">
          <w:rPr>
            <w:rFonts w:ascii="Rubik" w:eastAsia="Rubik" w:hAnsi="Rubik" w:cs="Rubik"/>
            <w:i/>
            <w:sz w:val="24"/>
            <w:szCs w:val="24"/>
          </w:rPr>
          <w:t>co-occurring</w:t>
        </w:r>
      </w:ins>
      <w:r w:rsidR="00E210A3">
        <w:rPr>
          <w:rFonts w:ascii="Rubik" w:eastAsia="Rubik" w:hAnsi="Rubik" w:cs="Rubik"/>
          <w:i/>
          <w:sz w:val="24"/>
          <w:szCs w:val="24"/>
        </w:rPr>
        <w:t xml:space="preserve"> </w:t>
      </w:r>
      <w:r>
        <w:rPr>
          <w:rFonts w:ascii="Rubik" w:eastAsia="Rubik" w:hAnsi="Rubik" w:cs="Rubik"/>
          <w:i/>
          <w:sz w:val="24"/>
          <w:szCs w:val="24"/>
        </w:rPr>
        <w:t xml:space="preserve">fish. The height of black bars in Partite A depict the number of fishes associated with each coral species. The height of gray bars in Partite B depict the number of corals that each fish was associated with, and the height of bars in Partite C show the number of coral-associated fish that each co-occurring fish was </w:t>
      </w:r>
      <w:del w:id="698" w:author="André Luís Luza" w:date="2024-08-13T21:42:00Z">
        <w:r w:rsidR="006A57E3">
          <w:rPr>
            <w:rFonts w:ascii="Rubik" w:eastAsia="Rubik" w:hAnsi="Rubik" w:cs="Rubik"/>
            <w:i/>
            <w:sz w:val="24"/>
            <w:szCs w:val="24"/>
          </w:rPr>
          <w:delText xml:space="preserve">associated with. </w:delText>
        </w:r>
      </w:del>
      <w:ins w:id="699" w:author="André Luís Luza" w:date="2024-08-13T21:42:00Z">
        <w:r w:rsidR="00E210A3">
          <w:rPr>
            <w:rFonts w:ascii="Rubik" w:eastAsia="Rubik" w:hAnsi="Rubik" w:cs="Rubik"/>
            <w:i/>
            <w:sz w:val="24"/>
            <w:szCs w:val="24"/>
          </w:rPr>
          <w:t xml:space="preserve">connected (only pairwise correlations higher than ρ </w:t>
        </w:r>
        <w:r w:rsidR="00E210A3">
          <w:rPr>
            <w:rFonts w:ascii="Rubik" w:eastAsia="Rubik" w:hAnsi="Rubik" w:cs="Rubik"/>
            <w:sz w:val="24"/>
            <w:szCs w:val="24"/>
          </w:rPr>
          <w:t xml:space="preserve">≥ </w:t>
        </w:r>
        <w:r w:rsidR="00E210A3">
          <w:rPr>
            <w:rFonts w:ascii="Rubik" w:eastAsia="Rubik" w:hAnsi="Rubik" w:cs="Rubik"/>
            <w:i/>
            <w:sz w:val="24"/>
            <w:szCs w:val="24"/>
          </w:rPr>
          <w:t>0.8 were projected in the figure and used in data analysis).</w:t>
        </w:r>
        <w:r>
          <w:rPr>
            <w:rFonts w:ascii="Rubik" w:eastAsia="Rubik" w:hAnsi="Rubik" w:cs="Rubik"/>
            <w:i/>
            <w:sz w:val="24"/>
            <w:szCs w:val="24"/>
          </w:rPr>
          <w:t xml:space="preserve"> </w:t>
        </w:r>
      </w:ins>
      <w:r>
        <w:rPr>
          <w:rFonts w:ascii="Rubik" w:eastAsia="Rubik" w:hAnsi="Rubik" w:cs="Rubik"/>
          <w:i/>
          <w:sz w:val="24"/>
          <w:szCs w:val="24"/>
        </w:rPr>
        <w:t xml:space="preserve">The orange bars </w:t>
      </w:r>
      <w:ins w:id="700" w:author="André Luís Luza" w:date="2024-08-13T21:42:00Z">
        <w:r>
          <w:rPr>
            <w:rFonts w:ascii="Rubik" w:eastAsia="Rubik" w:hAnsi="Rubik" w:cs="Rubik"/>
            <w:i/>
            <w:sz w:val="24"/>
            <w:szCs w:val="24"/>
          </w:rPr>
          <w:t xml:space="preserve">and bold scientific names </w:t>
        </w:r>
      </w:ins>
      <w:r>
        <w:rPr>
          <w:rFonts w:ascii="Rubik" w:eastAsia="Rubik" w:hAnsi="Rubik" w:cs="Rubik"/>
          <w:i/>
          <w:sz w:val="24"/>
          <w:szCs w:val="24"/>
        </w:rPr>
        <w:t>in the partite B highlight coral-associated fish that establish relationships with co-occurring fish</w:t>
      </w:r>
      <w:del w:id="701" w:author="André Luís Luza" w:date="2024-08-13T21:42:00Z">
        <w:r w:rsidR="006A57E3">
          <w:rPr>
            <w:rFonts w:ascii="Rubik" w:eastAsia="Rubik" w:hAnsi="Rubik" w:cs="Rubik"/>
            <w:i/>
            <w:sz w:val="24"/>
            <w:szCs w:val="24"/>
          </w:rPr>
          <w:delText xml:space="preserve"> (only pairwise correlations higher than ρ</w:delText>
        </w:r>
        <w:r w:rsidR="006A57E3">
          <w:rPr>
            <w:rFonts w:ascii="Rubik" w:eastAsia="Rubik" w:hAnsi="Rubik" w:cs="Rubik"/>
            <w:sz w:val="24"/>
            <w:szCs w:val="24"/>
          </w:rPr>
          <w:delText>≥</w:delText>
        </w:r>
        <w:r w:rsidR="006A57E3">
          <w:rPr>
            <w:rFonts w:ascii="Rubik" w:eastAsia="Rubik" w:hAnsi="Rubik" w:cs="Rubik"/>
            <w:i/>
            <w:sz w:val="24"/>
            <w:szCs w:val="24"/>
          </w:rPr>
          <w:delText xml:space="preserve">0.8 were projected in the figure and used in data analysis). </w:delText>
        </w:r>
      </w:del>
      <w:ins w:id="702" w:author="André Luís Luza" w:date="2024-08-13T21:42:00Z">
        <w:r w:rsidR="00E210A3">
          <w:rPr>
            <w:rFonts w:ascii="Rubik" w:eastAsia="Rubik" w:hAnsi="Rubik" w:cs="Rubik"/>
            <w:i/>
            <w:sz w:val="24"/>
            <w:szCs w:val="24"/>
          </w:rPr>
          <w:t>.</w:t>
        </w:r>
      </w:ins>
    </w:p>
    <w:bookmarkEnd w:id="681"/>
    <w:p w14:paraId="00000085" w14:textId="77777777" w:rsidR="00AD720D" w:rsidRDefault="00AD720D">
      <w:pPr>
        <w:spacing w:line="480" w:lineRule="auto"/>
        <w:rPr>
          <w:rFonts w:ascii="Rubik" w:eastAsia="Rubik" w:hAnsi="Rubik" w:cs="Rubik"/>
          <w:i/>
          <w:sz w:val="24"/>
          <w:szCs w:val="24"/>
        </w:rPr>
      </w:pPr>
    </w:p>
    <w:p w14:paraId="00000086" w14:textId="77777777" w:rsidR="00AD720D" w:rsidRDefault="00AD720D">
      <w:pPr>
        <w:spacing w:line="480" w:lineRule="auto"/>
        <w:rPr>
          <w:rFonts w:ascii="Rubik" w:eastAsia="Rubik" w:hAnsi="Rubik" w:cs="Rubik"/>
          <w:i/>
          <w:sz w:val="24"/>
          <w:szCs w:val="24"/>
        </w:rPr>
      </w:pPr>
    </w:p>
    <w:p w14:paraId="00000087" w14:textId="77777777" w:rsidR="00AD720D" w:rsidRDefault="00AD720D">
      <w:pPr>
        <w:spacing w:line="480" w:lineRule="auto"/>
        <w:rPr>
          <w:rFonts w:ascii="Rubik" w:eastAsia="Rubik" w:hAnsi="Rubik" w:cs="Rubik"/>
          <w:i/>
          <w:sz w:val="24"/>
          <w:szCs w:val="24"/>
        </w:rPr>
      </w:pPr>
    </w:p>
    <w:p w14:paraId="00000088" w14:textId="77777777" w:rsidR="00AD720D" w:rsidRDefault="00AD720D">
      <w:pPr>
        <w:spacing w:line="480" w:lineRule="auto"/>
        <w:rPr>
          <w:rFonts w:ascii="Rubik" w:eastAsia="Rubik" w:hAnsi="Rubik" w:cs="Rubik"/>
          <w:b/>
          <w:sz w:val="24"/>
          <w:szCs w:val="24"/>
        </w:rPr>
      </w:pPr>
    </w:p>
    <w:p w14:paraId="2080E238" w14:textId="77777777" w:rsidR="00F17489" w:rsidRDefault="006A57E3">
      <w:pPr>
        <w:spacing w:line="480" w:lineRule="auto"/>
        <w:rPr>
          <w:del w:id="703" w:author="André Luís Luza" w:date="2024-08-13T21:42:00Z"/>
          <w:rFonts w:ascii="Rubik" w:eastAsia="Rubik" w:hAnsi="Rubik" w:cs="Rubik"/>
          <w:b/>
          <w:sz w:val="24"/>
          <w:szCs w:val="24"/>
        </w:rPr>
      </w:pPr>
      <w:del w:id="704" w:author="André Luís Luza" w:date="2024-08-13T21:42:00Z">
        <w:r>
          <w:rPr>
            <w:rFonts w:ascii="Rubik" w:eastAsia="Rubik" w:hAnsi="Rubik" w:cs="Rubik"/>
            <w:b/>
            <w:noProof/>
            <w:sz w:val="24"/>
            <w:szCs w:val="24"/>
          </w:rPr>
          <w:lastRenderedPageBreak/>
          <w:drawing>
            <wp:inline distT="114300" distB="114300" distL="114300" distR="114300" wp14:anchorId="0B734F7F" wp14:editId="61BD63BF">
              <wp:extent cx="5402145" cy="437673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402145" cy="4376738"/>
                      </a:xfrm>
                      <a:prstGeom prst="rect">
                        <a:avLst/>
                      </a:prstGeom>
                      <a:ln/>
                    </pic:spPr>
                  </pic:pic>
                </a:graphicData>
              </a:graphic>
            </wp:inline>
          </w:drawing>
        </w:r>
      </w:del>
    </w:p>
    <w:p w14:paraId="00000089" w14:textId="77777777" w:rsidR="00AD720D" w:rsidRDefault="00AD720D">
      <w:pPr>
        <w:spacing w:line="480" w:lineRule="auto"/>
        <w:rPr>
          <w:ins w:id="705" w:author="André Luís Luza" w:date="2024-08-13T21:42:00Z"/>
          <w:rFonts w:ascii="Rubik" w:eastAsia="Rubik" w:hAnsi="Rubik" w:cs="Rubik"/>
          <w:i/>
          <w:sz w:val="24"/>
          <w:szCs w:val="24"/>
        </w:rPr>
      </w:pPr>
    </w:p>
    <w:p w14:paraId="0000008A" w14:textId="77777777" w:rsidR="00AD720D" w:rsidRDefault="004B2E2A">
      <w:pPr>
        <w:spacing w:line="480" w:lineRule="auto"/>
        <w:rPr>
          <w:ins w:id="706" w:author="André Luís Luza" w:date="2024-08-13T21:42:00Z"/>
          <w:rFonts w:ascii="Rubik" w:eastAsia="Rubik" w:hAnsi="Rubik" w:cs="Rubik"/>
          <w:i/>
          <w:sz w:val="24"/>
          <w:szCs w:val="24"/>
        </w:rPr>
      </w:pPr>
      <w:ins w:id="707" w:author="André Luís Luza" w:date="2024-08-13T21:42:00Z">
        <w:r>
          <w:rPr>
            <w:rFonts w:ascii="Rubik" w:eastAsia="Rubik" w:hAnsi="Rubik" w:cs="Rubik"/>
            <w:i/>
            <w:noProof/>
            <w:sz w:val="24"/>
            <w:szCs w:val="24"/>
          </w:rPr>
          <w:lastRenderedPageBreak/>
          <w:drawing>
            <wp:inline distT="114300" distB="114300" distL="114300" distR="114300" wp14:anchorId="7070421F" wp14:editId="1DA59E0B">
              <wp:extent cx="4405313" cy="440531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05313" cy="4405313"/>
                      </a:xfrm>
                      <a:prstGeom prst="rect">
                        <a:avLst/>
                      </a:prstGeom>
                      <a:ln/>
                    </pic:spPr>
                  </pic:pic>
                </a:graphicData>
              </a:graphic>
            </wp:inline>
          </w:drawing>
        </w:r>
      </w:ins>
    </w:p>
    <w:p w14:paraId="0000008B" w14:textId="57011605" w:rsidR="00AD720D" w:rsidRDefault="004B2E2A">
      <w:pPr>
        <w:spacing w:line="480" w:lineRule="auto"/>
        <w:rPr>
          <w:ins w:id="708" w:author="André Luís Luza" w:date="2024-08-13T21:42:00Z"/>
          <w:rFonts w:ascii="Rubik" w:eastAsia="Rubik" w:hAnsi="Rubik" w:cs="Rubik"/>
          <w:i/>
          <w:sz w:val="24"/>
          <w:szCs w:val="24"/>
        </w:rPr>
      </w:pPr>
      <w:ins w:id="709" w:author="André Luís Luza" w:date="2024-08-13T21:42:00Z">
        <w:r>
          <w:rPr>
            <w:rFonts w:ascii="Rubik" w:eastAsia="Rubik" w:hAnsi="Rubik" w:cs="Rubik"/>
            <w:i/>
            <w:sz w:val="24"/>
            <w:szCs w:val="24"/>
          </w:rPr>
          <w:t xml:space="preserve">Fig. 3 - Comparison of network robustness </w:t>
        </w:r>
        <w:r w:rsidR="002857D7">
          <w:rPr>
            <w:rFonts w:ascii="Rubik" w:eastAsia="Rubik" w:hAnsi="Rubik" w:cs="Rubik"/>
            <w:i/>
            <w:sz w:val="24"/>
            <w:szCs w:val="24"/>
          </w:rPr>
          <w:t xml:space="preserve">(y-axis) </w:t>
        </w:r>
        <w:r>
          <w:rPr>
            <w:rFonts w:ascii="Rubik" w:eastAsia="Rubik" w:hAnsi="Rubik" w:cs="Rubik"/>
            <w:i/>
            <w:sz w:val="24"/>
            <w:szCs w:val="24"/>
          </w:rPr>
          <w:t>considering direct and indirect effects of coral loss (shapes) and diversity dimensions (x-axis), following the three scenarios of coral removal: degree centrality (orange), random (gray), and vulnerability (blue</w:t>
        </w:r>
        <w:r w:rsidR="00121245">
          <w:rPr>
            <w:rFonts w:ascii="Rubik" w:eastAsia="Rubik" w:hAnsi="Rubik" w:cs="Rubik"/>
            <w:i/>
            <w:sz w:val="24"/>
            <w:szCs w:val="24"/>
          </w:rPr>
          <w:t xml:space="preserve">). </w:t>
        </w:r>
        <m:oMath>
          <m:acc>
            <m:accPr>
              <m:chr m:val="̅"/>
              <m:ctrlPr>
                <w:rPr>
                  <w:rFonts w:ascii="Cambria Math" w:eastAsia="Rubik" w:hAnsi="Cambria Math" w:cs="Rubik"/>
                  <w:i/>
                  <w:sz w:val="24"/>
                  <w:szCs w:val="24"/>
                </w:rPr>
              </m:ctrlPr>
            </m:accPr>
            <m:e>
              <m:r>
                <w:rPr>
                  <w:rFonts w:ascii="Cambria Math" w:eastAsia="Rubik" w:hAnsi="Cambria Math" w:cs="Rubik"/>
                  <w:sz w:val="24"/>
                  <w:szCs w:val="24"/>
                </w:rPr>
                <m:t>R</m:t>
              </m:r>
            </m:e>
          </m:acc>
        </m:oMath>
        <w:r>
          <w:rPr>
            <w:rFonts w:ascii="Rubik" w:eastAsia="Rubik" w:hAnsi="Rubik" w:cs="Rubik"/>
            <w:i/>
            <w:sz w:val="24"/>
            <w:szCs w:val="24"/>
          </w:rPr>
          <w:t xml:space="preserve"> </w:t>
        </w:r>
        <w:r w:rsidR="00121245">
          <w:rPr>
            <w:rFonts w:ascii="Rubik" w:eastAsia="Rubik" w:hAnsi="Rubik" w:cs="Rubik"/>
            <w:i/>
            <w:sz w:val="24"/>
            <w:szCs w:val="24"/>
          </w:rPr>
          <w:t xml:space="preserve">and </w:t>
        </w:r>
        <w:r>
          <w:rPr>
            <w:rFonts w:ascii="Rubik" w:eastAsia="Rubik" w:hAnsi="Rubik" w:cs="Rubik"/>
            <w:i/>
            <w:sz w:val="24"/>
            <w:szCs w:val="24"/>
          </w:rPr>
          <w:t xml:space="preserve">associated 95% Confidence Intervals are shown for the random removal scenario. Direct effects comprise the loss of fish taxonomic and functional diversity </w:t>
        </w:r>
        <w:r w:rsidR="00E210A3">
          <w:rPr>
            <w:rFonts w:ascii="Rubik" w:eastAsia="Rubik" w:hAnsi="Rubik" w:cs="Rubik"/>
            <w:i/>
            <w:sz w:val="24"/>
            <w:szCs w:val="24"/>
          </w:rPr>
          <w:t xml:space="preserve">directly </w:t>
        </w:r>
        <w:r>
          <w:rPr>
            <w:rFonts w:ascii="Rubik" w:eastAsia="Rubik" w:hAnsi="Rubik" w:cs="Rubik"/>
            <w:i/>
            <w:sz w:val="24"/>
            <w:szCs w:val="24"/>
          </w:rPr>
          <w:t xml:space="preserve">caused by </w:t>
        </w:r>
        <w:r>
          <w:rPr>
            <w:rFonts w:ascii="Rubik" w:eastAsia="Rubik" w:hAnsi="Rubik" w:cs="Rubik"/>
            <w:i/>
            <w:sz w:val="24"/>
            <w:szCs w:val="24"/>
          </w:rPr>
          <w:lastRenderedPageBreak/>
          <w:t xml:space="preserve">coral </w:t>
        </w:r>
        <w:r w:rsidR="00E210A3">
          <w:rPr>
            <w:rFonts w:ascii="Rubik" w:eastAsia="Rubik" w:hAnsi="Rubik" w:cs="Rubik"/>
            <w:i/>
            <w:sz w:val="24"/>
            <w:szCs w:val="24"/>
          </w:rPr>
          <w:t>specie removal</w:t>
        </w:r>
        <w:r>
          <w:rPr>
            <w:rFonts w:ascii="Rubik" w:eastAsia="Rubik" w:hAnsi="Rubik" w:cs="Rubik"/>
            <w:i/>
            <w:sz w:val="24"/>
            <w:szCs w:val="24"/>
          </w:rPr>
          <w:t xml:space="preserve">. Indirect effects comprise </w:t>
        </w:r>
        <w:r w:rsidR="00E210A3">
          <w:rPr>
            <w:rFonts w:ascii="Rubik" w:eastAsia="Rubik" w:hAnsi="Rubik" w:cs="Rubik"/>
            <w:i/>
            <w:sz w:val="24"/>
            <w:szCs w:val="24"/>
          </w:rPr>
          <w:t xml:space="preserve">the loss </w:t>
        </w:r>
        <w:r>
          <w:rPr>
            <w:rFonts w:ascii="Rubik" w:eastAsia="Rubik" w:hAnsi="Rubik" w:cs="Rubik"/>
            <w:i/>
            <w:sz w:val="24"/>
            <w:szCs w:val="24"/>
          </w:rPr>
          <w:t>of fish whose number of occupied sites was correlated with the number of sites occupied by coral-associated fish.</w:t>
        </w:r>
      </w:ins>
    </w:p>
    <w:p w14:paraId="0000008C" w14:textId="77777777" w:rsidR="00AD720D" w:rsidRDefault="00AD720D">
      <w:pPr>
        <w:spacing w:line="480" w:lineRule="auto"/>
        <w:rPr>
          <w:ins w:id="710" w:author="André Luís Luza" w:date="2024-08-13T21:42:00Z"/>
          <w:rFonts w:ascii="Rubik" w:eastAsia="Rubik" w:hAnsi="Rubik" w:cs="Rubik"/>
          <w:i/>
          <w:sz w:val="24"/>
          <w:szCs w:val="24"/>
        </w:rPr>
      </w:pPr>
    </w:p>
    <w:p w14:paraId="0000008D" w14:textId="77777777" w:rsidR="00AD720D" w:rsidRDefault="004B2E2A">
      <w:pPr>
        <w:spacing w:line="480" w:lineRule="auto"/>
        <w:rPr>
          <w:ins w:id="711" w:author="André Luís Luza" w:date="2024-08-13T21:42:00Z"/>
          <w:rFonts w:ascii="Rubik" w:eastAsia="Rubik" w:hAnsi="Rubik" w:cs="Rubik"/>
          <w:sz w:val="24"/>
          <w:szCs w:val="24"/>
        </w:rPr>
      </w:pPr>
      <w:ins w:id="712" w:author="André Luís Luza" w:date="2024-08-13T21:42:00Z">
        <w:r>
          <w:rPr>
            <w:rFonts w:ascii="Rubik" w:eastAsia="Rubik" w:hAnsi="Rubik" w:cs="Rubik"/>
            <w:noProof/>
            <w:sz w:val="24"/>
            <w:szCs w:val="24"/>
          </w:rPr>
          <w:drawing>
            <wp:inline distT="114300" distB="114300" distL="114300" distR="114300" wp14:anchorId="75ACCC5B" wp14:editId="0128C064">
              <wp:extent cx="8229600" cy="2463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8229600" cy="2463800"/>
                      </a:xfrm>
                      <a:prstGeom prst="rect">
                        <a:avLst/>
                      </a:prstGeom>
                      <a:ln/>
                    </pic:spPr>
                  </pic:pic>
                </a:graphicData>
              </a:graphic>
            </wp:inline>
          </w:drawing>
        </w:r>
      </w:ins>
    </w:p>
    <w:p w14:paraId="107B5500" w14:textId="77777777" w:rsidR="00F17489" w:rsidRDefault="004B2E2A">
      <w:pPr>
        <w:spacing w:line="480" w:lineRule="auto"/>
        <w:rPr>
          <w:del w:id="713" w:author="André Luís Luza" w:date="2024-08-13T21:42:00Z"/>
          <w:rFonts w:ascii="Rubik" w:eastAsia="Rubik" w:hAnsi="Rubik" w:cs="Rubik"/>
          <w:i/>
          <w:sz w:val="24"/>
          <w:szCs w:val="24"/>
        </w:rPr>
      </w:pPr>
      <w:moveFromRangeStart w:id="714" w:author="André Luís Luza" w:date="2024-08-13T21:42:00Z" w:name="move174477759"/>
      <w:moveFrom w:id="715" w:author="André Luís Luza" w:date="2024-08-13T21:42:00Z">
        <w:r>
          <w:rPr>
            <w:rFonts w:ascii="Rubik" w:hAnsi="Rubik"/>
            <w:i/>
            <w:sz w:val="24"/>
            <w:highlight w:val="white"/>
            <w:rPrChange w:id="716" w:author="André Luís Luza" w:date="2024-08-13T21:42:00Z">
              <w:rPr>
                <w:rFonts w:ascii="Rubik" w:hAnsi="Rubik"/>
                <w:i/>
                <w:sz w:val="24"/>
              </w:rPr>
            </w:rPrChange>
          </w:rPr>
          <w:t xml:space="preserve">Fig. </w:t>
        </w:r>
      </w:moveFrom>
      <w:moveFromRangeEnd w:id="714"/>
      <w:del w:id="717" w:author="André Luís Luza" w:date="2024-08-13T21:42:00Z">
        <w:r w:rsidR="006A57E3">
          <w:rPr>
            <w:rFonts w:ascii="Rubik" w:eastAsia="Rubik" w:hAnsi="Rubik" w:cs="Rubik"/>
            <w:i/>
            <w:sz w:val="24"/>
            <w:szCs w:val="24"/>
          </w:rPr>
          <w:delText>2: Variation of trophic level (A) and body size (B) between reef fish species in partite B (coral-associated fish) and C (</w:delText>
        </w:r>
        <w:r w:rsidR="007A25E6">
          <w:rPr>
            <w:rFonts w:ascii="Rubik" w:eastAsia="Rubik" w:hAnsi="Rubik" w:cs="Rubik"/>
            <w:i/>
            <w:sz w:val="24"/>
            <w:szCs w:val="24"/>
          </w:rPr>
          <w:delText>co-occurring</w:delText>
        </w:r>
        <w:r w:rsidR="006A57E3">
          <w:rPr>
            <w:rFonts w:ascii="Rubik" w:eastAsia="Rubik" w:hAnsi="Rubik" w:cs="Rubik"/>
            <w:i/>
            <w:sz w:val="24"/>
            <w:szCs w:val="24"/>
          </w:rPr>
          <w:delText xml:space="preserve"> fish).</w:delText>
        </w:r>
      </w:del>
    </w:p>
    <w:p w14:paraId="66789F43" w14:textId="77777777" w:rsidR="00F17489" w:rsidRDefault="00F17489">
      <w:pPr>
        <w:spacing w:line="480" w:lineRule="auto"/>
        <w:rPr>
          <w:del w:id="718" w:author="André Luís Luza" w:date="2024-08-13T21:42:00Z"/>
          <w:rFonts w:ascii="Rubik" w:eastAsia="Rubik" w:hAnsi="Rubik" w:cs="Rubik"/>
          <w:i/>
          <w:sz w:val="24"/>
          <w:szCs w:val="24"/>
        </w:rPr>
      </w:pPr>
    </w:p>
    <w:p w14:paraId="3C82CB5F" w14:textId="77777777" w:rsidR="00F17489" w:rsidRDefault="00F17489">
      <w:pPr>
        <w:spacing w:line="480" w:lineRule="auto"/>
        <w:rPr>
          <w:del w:id="719" w:author="André Luís Luza" w:date="2024-08-13T21:42:00Z"/>
          <w:rFonts w:ascii="Rubik" w:eastAsia="Rubik" w:hAnsi="Rubik" w:cs="Rubik"/>
          <w:i/>
          <w:sz w:val="24"/>
          <w:szCs w:val="24"/>
        </w:rPr>
      </w:pPr>
    </w:p>
    <w:p w14:paraId="00C0C2EC" w14:textId="77777777" w:rsidR="00F17489" w:rsidRDefault="006A57E3">
      <w:pPr>
        <w:spacing w:line="480" w:lineRule="auto"/>
        <w:rPr>
          <w:del w:id="720" w:author="André Luís Luza" w:date="2024-08-13T21:42:00Z"/>
          <w:rFonts w:ascii="Rubik" w:eastAsia="Rubik" w:hAnsi="Rubik" w:cs="Rubik"/>
          <w:sz w:val="24"/>
          <w:szCs w:val="24"/>
        </w:rPr>
      </w:pPr>
      <w:del w:id="721" w:author="André Luís Luza" w:date="2024-08-13T21:42:00Z">
        <w:r>
          <w:rPr>
            <w:rFonts w:ascii="Rubik" w:eastAsia="Rubik" w:hAnsi="Rubik" w:cs="Rubik"/>
            <w:noProof/>
            <w:sz w:val="24"/>
            <w:szCs w:val="24"/>
          </w:rPr>
          <w:lastRenderedPageBreak/>
          <w:drawing>
            <wp:inline distT="114300" distB="114300" distL="114300" distR="114300" wp14:anchorId="7E028F2E" wp14:editId="433BC170">
              <wp:extent cx="4586288" cy="458628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586288" cy="4586288"/>
                      </a:xfrm>
                      <a:prstGeom prst="rect">
                        <a:avLst/>
                      </a:prstGeom>
                      <a:ln/>
                    </pic:spPr>
                  </pic:pic>
                </a:graphicData>
              </a:graphic>
            </wp:inline>
          </w:drawing>
        </w:r>
      </w:del>
    </w:p>
    <w:p w14:paraId="0000008E" w14:textId="3506E778" w:rsidR="00AD720D" w:rsidRDefault="004B2E2A">
      <w:pPr>
        <w:spacing w:line="480" w:lineRule="auto"/>
        <w:rPr>
          <w:rFonts w:ascii="Rubik" w:eastAsia="Rubik" w:hAnsi="Rubik" w:cs="Rubik"/>
          <w:i/>
          <w:sz w:val="24"/>
          <w:szCs w:val="24"/>
        </w:rPr>
      </w:pPr>
      <w:r>
        <w:rPr>
          <w:rFonts w:ascii="Rubik" w:eastAsia="Rubik" w:hAnsi="Rubik" w:cs="Rubik"/>
          <w:i/>
          <w:sz w:val="24"/>
          <w:szCs w:val="24"/>
        </w:rPr>
        <w:t xml:space="preserve">Fig. </w:t>
      </w:r>
      <w:del w:id="722" w:author="André Luís Luza" w:date="2024-08-13T21:42:00Z">
        <w:r w:rsidR="006A57E3">
          <w:rPr>
            <w:rFonts w:ascii="Rubik" w:eastAsia="Rubik" w:hAnsi="Rubik" w:cs="Rubik"/>
            <w:i/>
            <w:sz w:val="24"/>
            <w:szCs w:val="24"/>
          </w:rPr>
          <w:delText>3</w:delText>
        </w:r>
      </w:del>
      <w:ins w:id="723" w:author="André Luís Luza" w:date="2024-08-13T21:42:00Z">
        <w:r>
          <w:rPr>
            <w:rFonts w:ascii="Rubik" w:eastAsia="Rubik" w:hAnsi="Rubik" w:cs="Rubik"/>
            <w:i/>
            <w:sz w:val="24"/>
            <w:szCs w:val="24"/>
          </w:rPr>
          <w:t>4</w:t>
        </w:r>
      </w:ins>
      <w:r>
        <w:rPr>
          <w:rFonts w:ascii="Rubik" w:eastAsia="Rubik" w:hAnsi="Rubik" w:cs="Rubik"/>
          <w:i/>
          <w:sz w:val="24"/>
          <w:szCs w:val="24"/>
        </w:rPr>
        <w:t xml:space="preserve"> - Attack Tolerance Curves (ATC) depicting direct and indirect effects of coral loss on fish taxonomic and functional diversity</w:t>
      </w:r>
      <w:del w:id="724" w:author="André Luís Luza" w:date="2024-08-13T21:42:00Z">
        <w:r w:rsidR="006A57E3">
          <w:rPr>
            <w:rFonts w:ascii="Rubik" w:eastAsia="Rubik" w:hAnsi="Rubik" w:cs="Rubik"/>
            <w:i/>
            <w:sz w:val="24"/>
            <w:szCs w:val="24"/>
          </w:rPr>
          <w:delText>.</w:delText>
        </w:r>
      </w:del>
      <w:ins w:id="725" w:author="André Luís Luza" w:date="2024-08-13T21:42:00Z">
        <w:r>
          <w:rPr>
            <w:rFonts w:ascii="Rubik" w:eastAsia="Rubik" w:hAnsi="Rubik" w:cs="Rubik"/>
            <w:i/>
            <w:sz w:val="24"/>
            <w:szCs w:val="24"/>
          </w:rPr>
          <w:t xml:space="preserve"> along three scenarios of coral removal: A) degree centrality, B) random, C) bleaching vulnerability.</w:t>
        </w:r>
      </w:ins>
      <w:r>
        <w:rPr>
          <w:rFonts w:ascii="Rubik" w:eastAsia="Rubik" w:hAnsi="Rubik" w:cs="Rubik"/>
          <w:i/>
          <w:sz w:val="24"/>
          <w:szCs w:val="24"/>
        </w:rPr>
        <w:t xml:space="preserve"> The shaded area below each curve depicts the hyperbolic</w:t>
      </w:r>
      <w:del w:id="726" w:author="André Luís Luza" w:date="2024-08-13T21:42:00Z">
        <w:r w:rsidR="006A57E3">
          <w:rPr>
            <w:rFonts w:ascii="Rubik" w:eastAsia="Rubik" w:hAnsi="Rubik" w:cs="Rubik"/>
            <w:i/>
            <w:sz w:val="24"/>
            <w:szCs w:val="24"/>
          </w:rPr>
          <w:delText>/cubic model</w:delText>
        </w:r>
      </w:del>
      <w:ins w:id="727" w:author="André Luís Luza" w:date="2024-08-13T21:42:00Z">
        <w:r>
          <w:rPr>
            <w:rFonts w:ascii="Rubik" w:eastAsia="Rubik" w:hAnsi="Rubik" w:cs="Rubik"/>
            <w:i/>
            <w:sz w:val="24"/>
            <w:szCs w:val="24"/>
          </w:rPr>
          <w:t xml:space="preserve"> function curve</w:t>
        </w:r>
      </w:ins>
      <w:r>
        <w:rPr>
          <w:rFonts w:ascii="Rubik" w:eastAsia="Rubik" w:hAnsi="Rubik" w:cs="Rubik"/>
          <w:i/>
          <w:sz w:val="24"/>
          <w:szCs w:val="24"/>
        </w:rPr>
        <w:t xml:space="preserve"> fitted to the </w:t>
      </w:r>
      <w:r>
        <w:rPr>
          <w:rFonts w:ascii="Rubik" w:eastAsia="Rubik" w:hAnsi="Rubik" w:cs="Rubik"/>
          <w:i/>
          <w:sz w:val="24"/>
          <w:szCs w:val="24"/>
        </w:rPr>
        <w:lastRenderedPageBreak/>
        <w:t xml:space="preserve">data shown in the two Y-axes. Direct effects comprise the loss of fish taxonomic and functional diversity caused by coral loss. Indirect effects comprise extinctions of fish whose number of occupied sites </w:t>
      </w:r>
      <w:del w:id="728" w:author="André Luís Luza" w:date="2024-08-13T21:42:00Z">
        <w:r w:rsidR="006A57E3">
          <w:rPr>
            <w:rFonts w:ascii="Rubik" w:eastAsia="Rubik" w:hAnsi="Rubik" w:cs="Rubik"/>
            <w:i/>
            <w:sz w:val="24"/>
            <w:szCs w:val="24"/>
          </w:rPr>
          <w:delText>(sum of the parameter</w:delText>
        </w:r>
        <w:r w:rsidR="006A57E3">
          <w:rPr>
            <w:rFonts w:ascii="Rubik" w:eastAsia="Rubik" w:hAnsi="Rubik" w:cs="Rubik"/>
            <w:sz w:val="24"/>
            <w:szCs w:val="24"/>
          </w:rPr>
          <w:delText xml:space="preserve"> </w:delText>
        </w:r>
        <m:oMath>
          <m:sSub>
            <m:sSubPr>
              <m:ctrlPr>
                <w:rPr>
                  <w:rFonts w:ascii="Rubik" w:eastAsia="Rubik" w:hAnsi="Rubik" w:cs="Rubik"/>
                  <w:sz w:val="24"/>
                  <w:szCs w:val="24"/>
                </w:rPr>
              </m:ctrlPr>
            </m:sSubPr>
            <m:e>
              <m:r>
                <w:rPr>
                  <w:rFonts w:ascii="Cambria Math" w:hAnsi="Cambria Math"/>
                </w:rPr>
                <m:t>ψ</m:t>
              </m:r>
            </m:e>
            <m:sub>
              <m:r>
                <w:rPr>
                  <w:rFonts w:ascii="Rubik" w:eastAsia="Rubik" w:hAnsi="Rubik" w:cs="Rubik"/>
                  <w:sz w:val="24"/>
                  <w:szCs w:val="24"/>
                </w:rPr>
                <m:t>ki</m:t>
              </m:r>
            </m:sub>
          </m:sSub>
        </m:oMath>
        <w:r w:rsidR="006A57E3">
          <w:rPr>
            <w:rFonts w:ascii="Rubik" w:eastAsia="Rubik" w:hAnsi="Rubik" w:cs="Rubik"/>
            <w:sz w:val="24"/>
            <w:szCs w:val="24"/>
          </w:rPr>
          <w:delText xml:space="preserve"> </w:delText>
        </w:r>
        <w:r w:rsidR="006A57E3">
          <w:rPr>
            <w:rFonts w:ascii="Rubik" w:eastAsia="Rubik" w:hAnsi="Rubik" w:cs="Rubik"/>
            <w:i/>
            <w:sz w:val="24"/>
            <w:szCs w:val="24"/>
          </w:rPr>
          <w:delText xml:space="preserve">across species) </w:delText>
        </w:r>
      </w:del>
      <w:r>
        <w:rPr>
          <w:rFonts w:ascii="Rubik" w:eastAsia="Rubik" w:hAnsi="Rubik" w:cs="Rubik"/>
          <w:i/>
          <w:sz w:val="24"/>
          <w:szCs w:val="24"/>
        </w:rPr>
        <w:t>was correlated with the number of sites occupied by coral-associated fish.</w:t>
      </w:r>
      <w:ins w:id="729" w:author="André Luís Luza" w:date="2024-08-13T21:42:00Z">
        <w:r>
          <w:rPr>
            <w:rFonts w:ascii="Rubik" w:eastAsia="Rubik" w:hAnsi="Rubik" w:cs="Rubik"/>
            <w:i/>
            <w:sz w:val="24"/>
            <w:szCs w:val="24"/>
          </w:rPr>
          <w:t xml:space="preserve"> The colors and points shown in </w:t>
        </w:r>
        <w:r w:rsidR="00E210A3">
          <w:rPr>
            <w:rFonts w:ascii="Rubik" w:eastAsia="Rubik" w:hAnsi="Rubik" w:cs="Rubik"/>
            <w:i/>
            <w:sz w:val="24"/>
            <w:szCs w:val="24"/>
          </w:rPr>
          <w:t>B</w:t>
        </w:r>
        <w:r>
          <w:rPr>
            <w:rFonts w:ascii="Rubik" w:eastAsia="Rubik" w:hAnsi="Rubik" w:cs="Rubik"/>
            <w:i/>
            <w:sz w:val="24"/>
            <w:szCs w:val="24"/>
          </w:rPr>
          <w:t xml:space="preserve"> </w:t>
        </w:r>
        <w:r w:rsidR="00E210A3">
          <w:rPr>
            <w:rFonts w:ascii="Rubik" w:eastAsia="Rubik" w:hAnsi="Rubik" w:cs="Rubik"/>
            <w:i/>
            <w:sz w:val="24"/>
            <w:szCs w:val="24"/>
          </w:rPr>
          <w:t xml:space="preserve">(random scenario) </w:t>
        </w:r>
        <w:r>
          <w:rPr>
            <w:rFonts w:ascii="Rubik" w:eastAsia="Rubik" w:hAnsi="Rubik" w:cs="Rubik"/>
            <w:i/>
            <w:sz w:val="24"/>
            <w:szCs w:val="24"/>
          </w:rPr>
          <w:t xml:space="preserve">aid to differentiate effects in </w:t>
        </w:r>
        <w:r w:rsidR="00E210A3">
          <w:rPr>
            <w:rFonts w:ascii="Rubik" w:eastAsia="Rubik" w:hAnsi="Rubik" w:cs="Rubik"/>
            <w:i/>
            <w:sz w:val="24"/>
            <w:szCs w:val="24"/>
          </w:rPr>
          <w:t xml:space="preserve">scenarios based on </w:t>
        </w:r>
        <w:r>
          <w:rPr>
            <w:rFonts w:ascii="Rubik" w:eastAsia="Rubik" w:hAnsi="Rubik" w:cs="Rubik"/>
            <w:i/>
            <w:sz w:val="24"/>
            <w:szCs w:val="24"/>
          </w:rPr>
          <w:t>degree centrality</w:t>
        </w:r>
        <w:r w:rsidR="00E210A3">
          <w:rPr>
            <w:rFonts w:ascii="Rubik" w:eastAsia="Rubik" w:hAnsi="Rubik" w:cs="Rubik"/>
            <w:i/>
            <w:sz w:val="24"/>
            <w:szCs w:val="24"/>
          </w:rPr>
          <w:t xml:space="preserve"> (A)</w:t>
        </w:r>
        <w:r>
          <w:rPr>
            <w:rFonts w:ascii="Rubik" w:eastAsia="Rubik" w:hAnsi="Rubik" w:cs="Rubik"/>
            <w:i/>
            <w:sz w:val="24"/>
            <w:szCs w:val="24"/>
          </w:rPr>
          <w:t xml:space="preserve"> and bleaching vulnerability </w:t>
        </w:r>
        <w:r w:rsidR="00E210A3">
          <w:rPr>
            <w:rFonts w:ascii="Rubik" w:eastAsia="Rubik" w:hAnsi="Rubik" w:cs="Rubik"/>
            <w:i/>
            <w:sz w:val="24"/>
            <w:szCs w:val="24"/>
          </w:rPr>
          <w:t>(C)</w:t>
        </w:r>
        <w:r>
          <w:rPr>
            <w:rFonts w:ascii="Rubik" w:eastAsia="Rubik" w:hAnsi="Rubik" w:cs="Rubik"/>
            <w:i/>
            <w:sz w:val="24"/>
            <w:szCs w:val="24"/>
          </w:rPr>
          <w:t xml:space="preserve">. </w:t>
        </w:r>
      </w:ins>
    </w:p>
    <w:p w14:paraId="0000008F" w14:textId="77777777" w:rsidR="00AD720D" w:rsidRDefault="00AD720D">
      <w:pPr>
        <w:spacing w:line="480" w:lineRule="auto"/>
        <w:rPr>
          <w:rFonts w:ascii="Rubik" w:eastAsia="Rubik" w:hAnsi="Rubik" w:cs="Rubik"/>
          <w:i/>
          <w:sz w:val="24"/>
          <w:szCs w:val="24"/>
        </w:rPr>
      </w:pPr>
    </w:p>
    <w:p w14:paraId="64EAAEE6" w14:textId="77777777" w:rsidR="00F17489" w:rsidRDefault="006A57E3">
      <w:pPr>
        <w:spacing w:line="480" w:lineRule="auto"/>
        <w:rPr>
          <w:del w:id="730" w:author="André Luís Luza" w:date="2024-08-13T21:42:00Z"/>
          <w:rFonts w:ascii="Rubik" w:eastAsia="Rubik" w:hAnsi="Rubik" w:cs="Rubik"/>
          <w:sz w:val="24"/>
          <w:szCs w:val="24"/>
        </w:rPr>
      </w:pPr>
      <w:del w:id="731" w:author="André Luís Luza" w:date="2024-08-13T21:42:00Z">
        <w:r>
          <w:rPr>
            <w:rFonts w:ascii="Rubik" w:eastAsia="Rubik" w:hAnsi="Rubik" w:cs="Rubik"/>
            <w:noProof/>
            <w:sz w:val="24"/>
            <w:szCs w:val="24"/>
          </w:rPr>
          <w:lastRenderedPageBreak/>
          <w:drawing>
            <wp:inline distT="114300" distB="114300" distL="114300" distR="114300" wp14:anchorId="1A449243" wp14:editId="53ABCC9C">
              <wp:extent cx="7535192" cy="62531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7535192" cy="6253163"/>
                      </a:xfrm>
                      <a:prstGeom prst="rect">
                        <a:avLst/>
                      </a:prstGeom>
                      <a:ln/>
                    </pic:spPr>
                  </pic:pic>
                </a:graphicData>
              </a:graphic>
            </wp:inline>
          </w:drawing>
        </w:r>
      </w:del>
    </w:p>
    <w:p w14:paraId="00000090" w14:textId="77777777" w:rsidR="00AD720D" w:rsidRDefault="00AD720D">
      <w:pPr>
        <w:spacing w:line="480" w:lineRule="auto"/>
        <w:rPr>
          <w:ins w:id="732" w:author="André Luís Luza" w:date="2024-08-13T21:42:00Z"/>
          <w:rFonts w:ascii="Rubik" w:eastAsia="Rubik" w:hAnsi="Rubik" w:cs="Rubik"/>
          <w:i/>
          <w:sz w:val="24"/>
          <w:szCs w:val="24"/>
        </w:rPr>
      </w:pPr>
    </w:p>
    <w:p w14:paraId="00000091" w14:textId="77777777" w:rsidR="00AD720D" w:rsidRDefault="00AD720D">
      <w:pPr>
        <w:spacing w:line="480" w:lineRule="auto"/>
        <w:rPr>
          <w:ins w:id="733" w:author="André Luís Luza" w:date="2024-08-13T21:42:00Z"/>
          <w:rFonts w:ascii="Rubik" w:eastAsia="Rubik" w:hAnsi="Rubik" w:cs="Rubik"/>
          <w:i/>
          <w:sz w:val="24"/>
          <w:szCs w:val="24"/>
        </w:rPr>
      </w:pPr>
    </w:p>
    <w:p w14:paraId="00000092" w14:textId="77777777" w:rsidR="00AD720D" w:rsidRDefault="00AD720D">
      <w:pPr>
        <w:spacing w:line="480" w:lineRule="auto"/>
        <w:rPr>
          <w:ins w:id="734" w:author="André Luís Luza" w:date="2024-08-13T21:42:00Z"/>
          <w:rFonts w:ascii="Rubik" w:eastAsia="Rubik" w:hAnsi="Rubik" w:cs="Rubik"/>
          <w:i/>
          <w:sz w:val="24"/>
          <w:szCs w:val="24"/>
        </w:rPr>
      </w:pPr>
    </w:p>
    <w:p w14:paraId="00000093" w14:textId="77777777" w:rsidR="00AD720D" w:rsidRDefault="00AD720D">
      <w:pPr>
        <w:spacing w:line="480" w:lineRule="auto"/>
        <w:rPr>
          <w:ins w:id="735" w:author="André Luís Luza" w:date="2024-08-13T21:42:00Z"/>
          <w:rFonts w:ascii="Rubik" w:eastAsia="Rubik" w:hAnsi="Rubik" w:cs="Rubik"/>
          <w:sz w:val="24"/>
          <w:szCs w:val="24"/>
        </w:rPr>
      </w:pPr>
    </w:p>
    <w:p w14:paraId="00000094" w14:textId="77777777" w:rsidR="00AD720D" w:rsidRDefault="004B2E2A">
      <w:pPr>
        <w:spacing w:line="480" w:lineRule="auto"/>
        <w:rPr>
          <w:ins w:id="736" w:author="André Luís Luza" w:date="2024-08-13T21:42:00Z"/>
          <w:rFonts w:ascii="Rubik" w:eastAsia="Rubik" w:hAnsi="Rubik" w:cs="Rubik"/>
          <w:sz w:val="24"/>
          <w:szCs w:val="24"/>
        </w:rPr>
      </w:pPr>
      <w:ins w:id="737" w:author="André Luís Luza" w:date="2024-08-13T21:42:00Z">
        <w:r>
          <w:rPr>
            <w:rFonts w:ascii="Rubik" w:eastAsia="Rubik" w:hAnsi="Rubik" w:cs="Rubik"/>
            <w:b/>
            <w:noProof/>
            <w:sz w:val="24"/>
            <w:szCs w:val="24"/>
          </w:rPr>
          <w:lastRenderedPageBreak/>
          <w:drawing>
            <wp:inline distT="114300" distB="114300" distL="114300" distR="114300" wp14:anchorId="13695D3A" wp14:editId="4C2A2395">
              <wp:extent cx="8229600" cy="6121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8229600" cy="6121400"/>
                      </a:xfrm>
                      <a:prstGeom prst="rect">
                        <a:avLst/>
                      </a:prstGeom>
                      <a:ln/>
                    </pic:spPr>
                  </pic:pic>
                </a:graphicData>
              </a:graphic>
            </wp:inline>
          </w:drawing>
        </w:r>
      </w:ins>
    </w:p>
    <w:p w14:paraId="0F237A88" w14:textId="77777777" w:rsidR="00F17489" w:rsidRDefault="004B2E2A">
      <w:pPr>
        <w:spacing w:line="480" w:lineRule="auto"/>
        <w:rPr>
          <w:del w:id="738" w:author="André Luís Luza" w:date="2024-08-13T21:42:00Z"/>
          <w:rFonts w:ascii="Rubik" w:eastAsia="Rubik" w:hAnsi="Rubik" w:cs="Rubik"/>
          <w:b/>
          <w:i/>
          <w:sz w:val="24"/>
          <w:szCs w:val="24"/>
        </w:rPr>
      </w:pPr>
      <w:bookmarkStart w:id="739" w:name="_Hlk174394425"/>
      <w:r>
        <w:rPr>
          <w:rFonts w:ascii="Rubik" w:eastAsia="Rubik" w:hAnsi="Rubik" w:cs="Rubik"/>
          <w:i/>
          <w:sz w:val="24"/>
          <w:szCs w:val="24"/>
        </w:rPr>
        <w:lastRenderedPageBreak/>
        <w:t xml:space="preserve">Fig. </w:t>
      </w:r>
      <w:del w:id="740" w:author="André Luís Luza" w:date="2024-08-13T21:42:00Z">
        <w:r w:rsidR="006A57E3">
          <w:rPr>
            <w:rFonts w:ascii="Rubik" w:eastAsia="Rubik" w:hAnsi="Rubik" w:cs="Rubik"/>
            <w:i/>
            <w:sz w:val="24"/>
            <w:szCs w:val="24"/>
          </w:rPr>
          <w:delText>4</w:delText>
        </w:r>
      </w:del>
      <w:ins w:id="741" w:author="André Luís Luza" w:date="2024-08-13T21:42:00Z">
        <w:r>
          <w:rPr>
            <w:rFonts w:ascii="Rubik" w:eastAsia="Rubik" w:hAnsi="Rubik" w:cs="Rubik"/>
            <w:i/>
            <w:sz w:val="24"/>
            <w:szCs w:val="24"/>
          </w:rPr>
          <w:t>5</w:t>
        </w:r>
      </w:ins>
      <w:r>
        <w:rPr>
          <w:rFonts w:ascii="Rubik" w:eastAsia="Rubik" w:hAnsi="Rubik" w:cs="Rubik"/>
          <w:i/>
          <w:sz w:val="24"/>
          <w:szCs w:val="24"/>
        </w:rPr>
        <w:t xml:space="preserve"> - Trait space occupancy by reef fish in the Brazilian Province</w:t>
      </w:r>
      <w:ins w:id="742" w:author="André Luís Luza" w:date="2024-08-13T21:42:00Z">
        <w:r w:rsidR="00E210A3">
          <w:rPr>
            <w:rFonts w:ascii="Rubik" w:eastAsia="Rubik" w:hAnsi="Rubik" w:cs="Rubik"/>
            <w:i/>
            <w:sz w:val="24"/>
            <w:szCs w:val="24"/>
          </w:rPr>
          <w:t>, based on these results of the degree centrality scenario</w:t>
        </w:r>
      </w:ins>
      <w:r w:rsidR="00E210A3">
        <w:rPr>
          <w:rFonts w:ascii="Rubik" w:eastAsia="Rubik" w:hAnsi="Rubik" w:cs="Rubik"/>
          <w:i/>
          <w:sz w:val="24"/>
          <w:szCs w:val="24"/>
        </w:rPr>
        <w:t xml:space="preserve">. </w:t>
      </w:r>
      <w:r>
        <w:rPr>
          <w:rFonts w:ascii="Rubik" w:eastAsia="Rubik" w:hAnsi="Rubik" w:cs="Rubik"/>
          <w:i/>
          <w:sz w:val="24"/>
          <w:szCs w:val="24"/>
        </w:rPr>
        <w:t xml:space="preserve">At the top of </w:t>
      </w:r>
      <w:r>
        <w:rPr>
          <w:rFonts w:ascii="Rubik" w:eastAsia="Rubik" w:hAnsi="Rubik" w:cs="Rubik"/>
          <w:b/>
          <w:i/>
          <w:sz w:val="24"/>
          <w:szCs w:val="24"/>
        </w:rPr>
        <w:t>A,</w:t>
      </w:r>
      <w:r>
        <w:rPr>
          <w:rFonts w:ascii="Rubik" w:eastAsia="Rubik" w:hAnsi="Rubik" w:cs="Rubik"/>
          <w:i/>
          <w:sz w:val="24"/>
          <w:szCs w:val="24"/>
        </w:rPr>
        <w:t xml:space="preserve"> we show the trait spaces of the Brazilian Province fish (n=113 species, white polygon with black dashed line), coral-associated fish (n=42, </w:t>
      </w:r>
      <w:del w:id="743" w:author="André Luís Luza" w:date="2024-08-13T21:42:00Z">
        <w:r w:rsidR="006A57E3">
          <w:rPr>
            <w:rFonts w:ascii="Rubik" w:eastAsia="Rubik" w:hAnsi="Rubik" w:cs="Rubik"/>
            <w:i/>
            <w:sz w:val="24"/>
            <w:szCs w:val="24"/>
          </w:rPr>
          <w:delText>dark red polygon</w:delText>
        </w:r>
      </w:del>
      <w:ins w:id="744" w:author="André Luís Luza" w:date="2024-08-13T21:42:00Z">
        <w:r>
          <w:rPr>
            <w:rFonts w:ascii="Rubik" w:eastAsia="Rubik" w:hAnsi="Rubik" w:cs="Rubik"/>
            <w:i/>
            <w:sz w:val="24"/>
            <w:szCs w:val="24"/>
          </w:rPr>
          <w:t>orange</w:t>
        </w:r>
      </w:ins>
      <w:r>
        <w:rPr>
          <w:rFonts w:ascii="Rubik" w:eastAsia="Rubik" w:hAnsi="Rubik" w:cs="Rubik"/>
          <w:i/>
          <w:sz w:val="24"/>
          <w:szCs w:val="24"/>
        </w:rPr>
        <w:t xml:space="preserve">, trait space </w:t>
      </w:r>
      <w:del w:id="745" w:author="André Luís Luza" w:date="2024-08-13T21:42:00Z">
        <w:r w:rsidR="006A57E3">
          <w:rPr>
            <w:rFonts w:ascii="Rubik" w:eastAsia="Rubik" w:hAnsi="Rubik" w:cs="Rubik"/>
            <w:i/>
            <w:sz w:val="24"/>
            <w:szCs w:val="24"/>
          </w:rPr>
          <w:delText>volume</w:delText>
        </w:r>
      </w:del>
      <w:ins w:id="746" w:author="André Luís Luza" w:date="2024-08-13T21:42:00Z">
        <w:r>
          <w:rPr>
            <w:rFonts w:ascii="Rubik" w:eastAsia="Rubik" w:hAnsi="Rubik" w:cs="Rubik"/>
            <w:i/>
            <w:sz w:val="24"/>
            <w:szCs w:val="24"/>
          </w:rPr>
          <w:t>area</w:t>
        </w:r>
      </w:ins>
      <w:r>
        <w:rPr>
          <w:rFonts w:ascii="Rubik" w:eastAsia="Rubik" w:hAnsi="Rubik" w:cs="Rubik"/>
          <w:i/>
          <w:sz w:val="24"/>
          <w:szCs w:val="24"/>
        </w:rPr>
        <w:t xml:space="preserve">: 64%), coral-associated + co-occurring fish (n=63 species, </w:t>
      </w:r>
      <w:del w:id="747" w:author="André Luís Luza" w:date="2024-08-13T21:42:00Z">
        <w:r w:rsidR="006A57E3">
          <w:rPr>
            <w:rFonts w:ascii="Rubik" w:eastAsia="Rubik" w:hAnsi="Rubik" w:cs="Rubik"/>
            <w:i/>
            <w:sz w:val="24"/>
            <w:szCs w:val="24"/>
          </w:rPr>
          <w:delText>green</w:delText>
        </w:r>
      </w:del>
      <w:ins w:id="748" w:author="André Luís Luza" w:date="2024-08-13T21:42:00Z">
        <w:r>
          <w:rPr>
            <w:rFonts w:ascii="Rubik" w:eastAsia="Rubik" w:hAnsi="Rubik" w:cs="Rubik"/>
            <w:i/>
            <w:sz w:val="24"/>
            <w:szCs w:val="24"/>
          </w:rPr>
          <w:t>dark orange</w:t>
        </w:r>
      </w:ins>
      <w:r>
        <w:rPr>
          <w:rFonts w:ascii="Rubik" w:eastAsia="Rubik" w:hAnsi="Rubik" w:cs="Rubik"/>
          <w:i/>
          <w:sz w:val="24"/>
          <w:szCs w:val="24"/>
        </w:rPr>
        <w:t xml:space="preserve"> polygon, </w:t>
      </w:r>
      <w:del w:id="749" w:author="André Luís Luza" w:date="2024-08-13T21:42:00Z">
        <w:r w:rsidR="006A57E3">
          <w:rPr>
            <w:rFonts w:ascii="Rubik" w:eastAsia="Rubik" w:hAnsi="Rubik" w:cs="Rubik"/>
            <w:i/>
            <w:sz w:val="24"/>
            <w:szCs w:val="24"/>
          </w:rPr>
          <w:delText>volume</w:delText>
        </w:r>
      </w:del>
      <w:ins w:id="750" w:author="André Luís Luza" w:date="2024-08-13T21:42:00Z">
        <w:r>
          <w:rPr>
            <w:rFonts w:ascii="Rubik" w:eastAsia="Rubik" w:hAnsi="Rubik" w:cs="Rubik"/>
            <w:i/>
            <w:sz w:val="24"/>
            <w:szCs w:val="24"/>
          </w:rPr>
          <w:t>area</w:t>
        </w:r>
      </w:ins>
      <w:r>
        <w:rPr>
          <w:rFonts w:ascii="Rubik" w:eastAsia="Rubik" w:hAnsi="Rubik" w:cs="Rubik"/>
          <w:i/>
          <w:sz w:val="24"/>
          <w:szCs w:val="24"/>
        </w:rPr>
        <w:t xml:space="preserve">: 69%), remaining species (n=50, inner light gray polygon, </w:t>
      </w:r>
      <w:del w:id="751" w:author="André Luís Luza" w:date="2024-08-13T21:42:00Z">
        <w:r w:rsidR="006A57E3">
          <w:rPr>
            <w:rFonts w:ascii="Rubik" w:eastAsia="Rubik" w:hAnsi="Rubik" w:cs="Rubik"/>
            <w:i/>
            <w:sz w:val="24"/>
            <w:szCs w:val="24"/>
          </w:rPr>
          <w:delText>volume</w:delText>
        </w:r>
      </w:del>
      <w:ins w:id="752" w:author="André Luís Luza" w:date="2024-08-13T21:42:00Z">
        <w:r>
          <w:rPr>
            <w:rFonts w:ascii="Rubik" w:eastAsia="Rubik" w:hAnsi="Rubik" w:cs="Rubik"/>
            <w:i/>
            <w:sz w:val="24"/>
            <w:szCs w:val="24"/>
          </w:rPr>
          <w:t>area</w:t>
        </w:r>
      </w:ins>
      <w:r>
        <w:rPr>
          <w:rFonts w:ascii="Rubik" w:eastAsia="Rubik" w:hAnsi="Rubik" w:cs="Rubik"/>
          <w:i/>
          <w:sz w:val="24"/>
          <w:szCs w:val="24"/>
        </w:rPr>
        <w:t xml:space="preserve">: 87%). At the bottom of </w:t>
      </w:r>
      <w:r>
        <w:rPr>
          <w:rFonts w:ascii="Rubik" w:eastAsia="Rubik" w:hAnsi="Rubik" w:cs="Rubik"/>
          <w:b/>
          <w:i/>
          <w:sz w:val="24"/>
          <w:szCs w:val="24"/>
        </w:rPr>
        <w:t>A,</w:t>
      </w:r>
      <w:r>
        <w:rPr>
          <w:rFonts w:ascii="Rubik" w:eastAsia="Rubik" w:hAnsi="Rubik" w:cs="Rubik"/>
          <w:i/>
          <w:sz w:val="24"/>
          <w:szCs w:val="24"/>
        </w:rPr>
        <w:t xml:space="preserve"> we show the correlation of each trait with the two first ordination axes, and the polygons of threatened species (</w:t>
      </w:r>
      <w:del w:id="753" w:author="André Luís Luza" w:date="2024-08-13T21:42:00Z">
        <w:r w:rsidR="006A57E3">
          <w:rPr>
            <w:rFonts w:ascii="Rubik" w:eastAsia="Rubik" w:hAnsi="Rubik" w:cs="Rubik"/>
            <w:i/>
            <w:sz w:val="24"/>
            <w:szCs w:val="24"/>
          </w:rPr>
          <w:delText>orange</w:delText>
        </w:r>
      </w:del>
      <w:ins w:id="754" w:author="André Luís Luza" w:date="2024-08-13T21:42:00Z">
        <w:r>
          <w:rPr>
            <w:rFonts w:ascii="Rubik" w:eastAsia="Rubik" w:hAnsi="Rubik" w:cs="Rubik"/>
            <w:i/>
            <w:sz w:val="24"/>
            <w:szCs w:val="24"/>
          </w:rPr>
          <w:t>brown</w:t>
        </w:r>
      </w:ins>
      <w:r>
        <w:rPr>
          <w:rFonts w:ascii="Rubik" w:eastAsia="Rubik" w:hAnsi="Rubik" w:cs="Rubik"/>
          <w:i/>
          <w:sz w:val="24"/>
          <w:szCs w:val="24"/>
        </w:rPr>
        <w:t xml:space="preserve"> polygon, </w:t>
      </w:r>
      <w:del w:id="755" w:author="André Luís Luza" w:date="2024-08-13T21:42:00Z">
        <w:r w:rsidR="006A57E3">
          <w:rPr>
            <w:rFonts w:ascii="Rubik" w:eastAsia="Rubik" w:hAnsi="Rubik" w:cs="Rubik"/>
            <w:i/>
            <w:sz w:val="24"/>
            <w:szCs w:val="24"/>
          </w:rPr>
          <w:delText>volume</w:delText>
        </w:r>
      </w:del>
      <w:ins w:id="756" w:author="André Luís Luza" w:date="2024-08-13T21:42:00Z">
        <w:r>
          <w:rPr>
            <w:rFonts w:ascii="Rubik" w:eastAsia="Rubik" w:hAnsi="Rubik" w:cs="Rubik"/>
            <w:i/>
            <w:sz w:val="24"/>
            <w:szCs w:val="24"/>
          </w:rPr>
          <w:t>area</w:t>
        </w:r>
      </w:ins>
      <w:r>
        <w:rPr>
          <w:rFonts w:ascii="Rubik" w:eastAsia="Rubik" w:hAnsi="Rubik" w:cs="Rubik"/>
          <w:i/>
          <w:sz w:val="24"/>
          <w:szCs w:val="24"/>
        </w:rPr>
        <w:t>: 43%) and the area vulnerable to cascading extinctions (</w:t>
      </w:r>
      <w:del w:id="757" w:author="André Luís Luza" w:date="2024-08-13T21:42:00Z">
        <w:r w:rsidR="006A57E3">
          <w:rPr>
            <w:rFonts w:ascii="Rubik" w:eastAsia="Rubik" w:hAnsi="Rubik" w:cs="Rubik"/>
            <w:i/>
            <w:sz w:val="24"/>
            <w:szCs w:val="24"/>
          </w:rPr>
          <w:delText>purple, volume</w:delText>
        </w:r>
      </w:del>
      <w:ins w:id="758" w:author="André Luís Luza" w:date="2024-08-13T21:42:00Z">
        <w:r>
          <w:rPr>
            <w:rFonts w:ascii="Rubik" w:eastAsia="Rubik" w:hAnsi="Rubik" w:cs="Rubik"/>
            <w:i/>
            <w:sz w:val="24"/>
            <w:szCs w:val="24"/>
          </w:rPr>
          <w:t>red, area</w:t>
        </w:r>
      </w:ins>
      <w:r>
        <w:rPr>
          <w:rFonts w:ascii="Rubik" w:eastAsia="Rubik" w:hAnsi="Rubik" w:cs="Rubik"/>
          <w:i/>
          <w:sz w:val="24"/>
          <w:szCs w:val="24"/>
        </w:rPr>
        <w:t xml:space="preserve">: 11%). In </w:t>
      </w:r>
      <w:r>
        <w:rPr>
          <w:rFonts w:ascii="Rubik" w:eastAsia="Rubik" w:hAnsi="Rubik" w:cs="Rubik"/>
          <w:b/>
          <w:i/>
          <w:sz w:val="24"/>
          <w:szCs w:val="24"/>
        </w:rPr>
        <w:t>B,</w:t>
      </w:r>
      <w:r>
        <w:rPr>
          <w:rFonts w:ascii="Rubik" w:eastAsia="Rubik" w:hAnsi="Rubik" w:cs="Rubik"/>
          <w:i/>
          <w:sz w:val="24"/>
          <w:szCs w:val="24"/>
        </w:rPr>
        <w:t xml:space="preserve"> we show trait space occupancy within the Provincial trait space (1), and the trait space occupancy after simulating the direct (2) and indirect effects of </w:t>
      </w:r>
      <w:del w:id="759" w:author="André Luís Luza" w:date="2024-08-13T21:42:00Z">
        <w:r w:rsidR="006A57E3">
          <w:rPr>
            <w:rFonts w:ascii="Rubik" w:eastAsia="Rubik" w:hAnsi="Rubik" w:cs="Rubik"/>
            <w:i/>
            <w:sz w:val="24"/>
            <w:szCs w:val="24"/>
          </w:rPr>
          <w:delText>losing</w:delText>
        </w:r>
      </w:del>
      <w:ins w:id="760" w:author="André Luís Luza" w:date="2024-08-13T21:42:00Z">
        <w:r w:rsidR="00E210A3">
          <w:rPr>
            <w:rFonts w:ascii="Rubik" w:eastAsia="Rubik" w:hAnsi="Rubik" w:cs="Rubik"/>
            <w:i/>
            <w:sz w:val="24"/>
            <w:szCs w:val="24"/>
          </w:rPr>
          <w:t>removing</w:t>
        </w:r>
      </w:ins>
      <w:r w:rsidR="00E210A3">
        <w:rPr>
          <w:rFonts w:ascii="Rubik" w:eastAsia="Rubik" w:hAnsi="Rubik" w:cs="Rubik"/>
          <w:i/>
          <w:sz w:val="24"/>
          <w:szCs w:val="24"/>
        </w:rPr>
        <w:t xml:space="preserve"> </w:t>
      </w:r>
      <w:r>
        <w:rPr>
          <w:rFonts w:ascii="Rubik" w:eastAsia="Rubik" w:hAnsi="Rubik" w:cs="Rubik"/>
          <w:i/>
          <w:sz w:val="24"/>
          <w:szCs w:val="24"/>
        </w:rPr>
        <w:t xml:space="preserve">corals </w:t>
      </w:r>
      <w:ins w:id="761" w:author="André Luís Luza" w:date="2024-08-13T21:42:00Z">
        <w:r w:rsidR="00E210A3">
          <w:rPr>
            <w:rFonts w:ascii="Rubik" w:eastAsia="Rubik" w:hAnsi="Rubik" w:cs="Rubik"/>
            <w:i/>
            <w:sz w:val="24"/>
            <w:szCs w:val="24"/>
          </w:rPr>
          <w:t xml:space="preserve">according to the degree centrality scenario </w:t>
        </w:r>
      </w:ins>
      <w:r>
        <w:rPr>
          <w:rFonts w:ascii="Rubik" w:eastAsia="Rubik" w:hAnsi="Rubik" w:cs="Rubik"/>
          <w:i/>
          <w:sz w:val="24"/>
          <w:szCs w:val="24"/>
        </w:rPr>
        <w:t xml:space="preserve">(3). The density (trait space occupancy) was produced by a kernel density estimation algorithm, with contours depicting 50%, 95%, and 99% kernel density bands. In </w:t>
      </w:r>
      <w:r>
        <w:rPr>
          <w:rFonts w:ascii="Rubik" w:eastAsia="Rubik" w:hAnsi="Rubik" w:cs="Rubik"/>
          <w:b/>
          <w:i/>
          <w:sz w:val="24"/>
          <w:szCs w:val="24"/>
        </w:rPr>
        <w:t>C</w:t>
      </w:r>
      <w:r>
        <w:rPr>
          <w:rFonts w:ascii="Rubik" w:eastAsia="Rubik" w:hAnsi="Rubik" w:cs="Rubik"/>
          <w:i/>
          <w:sz w:val="24"/>
          <w:szCs w:val="24"/>
        </w:rPr>
        <w:t>, we show the difference in trait space occupancy after simulating the direct (1</w:t>
      </w:r>
      <w:ins w:id="762" w:author="André Luís Luza" w:date="2024-08-13T21:42:00Z">
        <w:r>
          <w:rPr>
            <w:rFonts w:ascii="Rubik" w:eastAsia="Rubik" w:hAnsi="Rubik" w:cs="Rubik"/>
            <w:i/>
            <w:sz w:val="24"/>
            <w:szCs w:val="24"/>
          </w:rPr>
          <w:t xml:space="preserve"> vs 2</w:t>
        </w:r>
      </w:ins>
      <w:r>
        <w:rPr>
          <w:rFonts w:ascii="Rubik" w:eastAsia="Rubik" w:hAnsi="Rubik" w:cs="Rubik"/>
          <w:i/>
          <w:sz w:val="24"/>
          <w:szCs w:val="24"/>
        </w:rPr>
        <w:t>) and indirect effects of losing coral species (2</w:t>
      </w:r>
      <w:ins w:id="763" w:author="André Luís Luza" w:date="2024-08-13T21:42:00Z">
        <w:r>
          <w:rPr>
            <w:rFonts w:ascii="Rubik" w:eastAsia="Rubik" w:hAnsi="Rubik" w:cs="Rubik"/>
            <w:i/>
            <w:sz w:val="24"/>
            <w:szCs w:val="24"/>
          </w:rPr>
          <w:t xml:space="preserve"> vs 3</w:t>
        </w:r>
      </w:ins>
      <w:r>
        <w:rPr>
          <w:rFonts w:ascii="Rubik" w:eastAsia="Rubik" w:hAnsi="Rubik" w:cs="Rubik"/>
          <w:i/>
          <w:sz w:val="24"/>
          <w:szCs w:val="24"/>
        </w:rPr>
        <w:t>). The marginal histograms (with density shown) of all plots depict the concentration of points (species) in the trait spaces. The trait space was produced by summarizing trait data with a Principal Coordinate Analysis (PCoA), and the variation explained by these axes are presented in the first plot (A).</w:t>
      </w:r>
      <w:bookmarkEnd w:id="739"/>
    </w:p>
    <w:p w14:paraId="5F207664" w14:textId="77777777" w:rsidR="00F17489" w:rsidRDefault="00F17489">
      <w:pPr>
        <w:spacing w:line="480" w:lineRule="auto"/>
        <w:rPr>
          <w:del w:id="764" w:author="André Luís Luza" w:date="2024-08-13T21:42:00Z"/>
          <w:rFonts w:ascii="Rubik" w:eastAsia="Rubik" w:hAnsi="Rubik" w:cs="Rubik"/>
          <w:b/>
          <w:sz w:val="24"/>
          <w:szCs w:val="24"/>
        </w:rPr>
      </w:pPr>
    </w:p>
    <w:p w14:paraId="7B6AC300" w14:textId="77777777" w:rsidR="00F17489" w:rsidRDefault="00F17489">
      <w:pPr>
        <w:spacing w:line="480" w:lineRule="auto"/>
        <w:rPr>
          <w:del w:id="765" w:author="André Luís Luza" w:date="2024-08-13T21:42:00Z"/>
          <w:rFonts w:ascii="Rubik" w:eastAsia="Rubik" w:hAnsi="Rubik" w:cs="Rubik"/>
          <w:b/>
          <w:sz w:val="24"/>
          <w:szCs w:val="24"/>
        </w:rPr>
      </w:pPr>
    </w:p>
    <w:p w14:paraId="00000095" w14:textId="54D51F6D" w:rsidR="00AD720D" w:rsidRDefault="00AD720D">
      <w:pPr>
        <w:spacing w:line="480" w:lineRule="auto"/>
        <w:rPr>
          <w:rFonts w:ascii="Rubik" w:hAnsi="Rubik"/>
          <w:b/>
          <w:sz w:val="24"/>
          <w:shd w:val="clear" w:color="auto" w:fill="FF9900"/>
          <w:rPrChange w:id="766" w:author="André Luís Luza" w:date="2024-08-13T21:42:00Z">
            <w:rPr>
              <w:rFonts w:ascii="Rubik" w:hAnsi="Rubik"/>
              <w:i/>
              <w:sz w:val="24"/>
            </w:rPr>
          </w:rPrChange>
        </w:rPr>
        <w:sectPr w:rsidR="00AD720D">
          <w:pgSz w:w="15840" w:h="12240" w:orient="landscape"/>
          <w:pgMar w:top="1440" w:right="1440" w:bottom="1440" w:left="1440" w:header="720" w:footer="720" w:gutter="0"/>
          <w:lnNumType w:countBy="1" w:restart="continuous"/>
          <w:cols w:space="720"/>
          <w:docGrid w:linePitch="0"/>
          <w:sectPrChange w:id="767" w:author="André Luís Luza" w:date="2024-08-13T21:42:00Z">
            <w:sectPr w:rsidR="00AD720D">
              <w:pgMar w:top="1440" w:right="1440" w:bottom="1440" w:left="1440" w:header="720" w:footer="720" w:gutter="0"/>
              <w:docGrid w:linePitch="299"/>
            </w:sectPr>
          </w:sectPrChange>
        </w:sectPr>
      </w:pPr>
    </w:p>
    <w:p w14:paraId="00000096" w14:textId="77777777" w:rsidR="00AD720D" w:rsidRDefault="004B2E2A">
      <w:pPr>
        <w:spacing w:line="480" w:lineRule="auto"/>
        <w:rPr>
          <w:rFonts w:ascii="Rubik" w:eastAsia="Rubik" w:hAnsi="Rubik" w:cs="Rubik"/>
          <w:b/>
          <w:sz w:val="24"/>
          <w:szCs w:val="24"/>
        </w:rPr>
      </w:pPr>
      <w:r>
        <w:rPr>
          <w:rFonts w:ascii="Rubik" w:eastAsia="Rubik" w:hAnsi="Rubik" w:cs="Rubik"/>
          <w:b/>
          <w:sz w:val="24"/>
          <w:szCs w:val="24"/>
        </w:rPr>
        <w:lastRenderedPageBreak/>
        <w:t>Discussion</w:t>
      </w:r>
    </w:p>
    <w:p w14:paraId="49C7CDB0" w14:textId="77777777" w:rsidR="00F17489" w:rsidRDefault="006A57E3">
      <w:pPr>
        <w:spacing w:line="480" w:lineRule="auto"/>
        <w:rPr>
          <w:del w:id="768" w:author="André Luís Luza" w:date="2024-08-13T21:42:00Z"/>
          <w:rFonts w:ascii="Rubik" w:eastAsia="Rubik" w:hAnsi="Rubik" w:cs="Rubik"/>
          <w:sz w:val="24"/>
          <w:szCs w:val="24"/>
        </w:rPr>
      </w:pPr>
      <w:del w:id="769" w:author="André Luís Luza" w:date="2024-08-13T21:42:00Z">
        <w:r>
          <w:rPr>
            <w:rFonts w:ascii="Rubik" w:eastAsia="Rubik" w:hAnsi="Rubik" w:cs="Rubik"/>
            <w:sz w:val="24"/>
            <w:szCs w:val="24"/>
          </w:rPr>
          <w:delText>Coextinctions are difficult to observe in nature as they are hard to detect or take time to happen (Estes et al. 2011). Using simulations of cascading effects of coral loss on fish, we evaluated the taxonomic and functional robustness of coral-reef fish multilayer network to extinctions. The species-habitat multi-layered network approach coupled with Attack-Tolerance Curves (ATC) revealed cascading loss of reef fish species and functions as a response to coral loss in Southwestern Atlantic reefs. Our analysis of co-extinctions can represent a more realistic and applied scenario in terms of conservation than our previous results reported in Luza et al (2022), which were based on a more conservative scenario of direct extinction of coral-associated fishes.</w:delText>
        </w:r>
      </w:del>
    </w:p>
    <w:p w14:paraId="112AA7FD" w14:textId="77777777" w:rsidR="00F17489" w:rsidRDefault="006A57E3">
      <w:pPr>
        <w:spacing w:line="480" w:lineRule="auto"/>
        <w:ind w:firstLine="720"/>
        <w:rPr>
          <w:del w:id="770" w:author="André Luís Luza" w:date="2024-08-13T21:42:00Z"/>
          <w:rFonts w:ascii="Rubik" w:eastAsia="Rubik" w:hAnsi="Rubik" w:cs="Rubik"/>
          <w:sz w:val="24"/>
          <w:szCs w:val="24"/>
        </w:rPr>
      </w:pPr>
      <w:del w:id="771" w:author="André Luís Luza" w:date="2024-08-13T21:42:00Z">
        <w:r>
          <w:rPr>
            <w:rFonts w:ascii="Rubik" w:eastAsia="Rubik" w:hAnsi="Rubik" w:cs="Rubik"/>
            <w:sz w:val="24"/>
            <w:szCs w:val="24"/>
          </w:rPr>
          <w:delText xml:space="preserve">Reefs comprise the most biodiverse and threatened marine ecosystem, and much of their biodiversity is due to the central role that corals play in building tridimensional reef habitats that support diverse communities of other organisms (Wilson et al. 2006, McWilliam et al. 2018, Woodhead et al. 2019). Coral survival and persistence in the Anthropocene </w:delText>
        </w:r>
        <w:r w:rsidR="007A25E6">
          <w:rPr>
            <w:rFonts w:ascii="Rubik" w:eastAsia="Rubik" w:hAnsi="Rubik" w:cs="Rubik"/>
            <w:sz w:val="24"/>
            <w:szCs w:val="24"/>
          </w:rPr>
          <w:delText>are</w:delText>
        </w:r>
        <w:r>
          <w:rPr>
            <w:rFonts w:ascii="Rubik" w:eastAsia="Rubik" w:hAnsi="Rubik" w:cs="Rubik"/>
            <w:sz w:val="24"/>
            <w:szCs w:val="24"/>
          </w:rPr>
          <w:delText xml:space="preserve"> uncertain (Freeman et al. 2013, Bleuel et al. 2021), posing threats to the complex network of species relying on corals (Bellwood et al. 2004, Woodhead et al. 2019, Strona et al. 2021, Tebbet et al. 2023). Cascading loss of reef fish species and functions as a response to coral loss in Southwestern Atlantic reefs revealed by the Attack-Tolerance Curves (ATC) suggests a concerning scenario. Southwestern Atlantic reefs are overlooked marginal reefs, characterized by low coral cover (Kleypas et al. 1999, Aued et al. 2018, Schoepf et al. 2023), and are typically excluded from discussions and analyses addressing </w:delText>
        </w:r>
        <w:r>
          <w:rPr>
            <w:rFonts w:ascii="Rubik" w:eastAsia="Rubik" w:hAnsi="Rubik" w:cs="Rubik"/>
            <w:sz w:val="24"/>
            <w:szCs w:val="24"/>
          </w:rPr>
          <w:lastRenderedPageBreak/>
          <w:delText xml:space="preserve">biodiversity loss resulting from coral decline (Giglio et al. 2023). This fact can have multiple causes, including the lower diversity of corals and fish when compared to coral reefs found in other biogeographic regions, and the generalist relationships between corals and fish in the region. Despite this, the loss of habitat patches with low overall coverage can have a disproportionate impact on ecological networks, as shown in other systems such as plant-insect networks in farmlands (Evans et al. 2013). The shape of the ATC curves, with steep declines in taxonomic diversity (for direct and indirect scenarios) and functional diversity (only the indirect scenario), depict two interesting aspects concerning the robustness of this multilayer network. </w:delText>
        </w:r>
      </w:del>
    </w:p>
    <w:p w14:paraId="2C7B6097" w14:textId="77777777" w:rsidR="00F17489" w:rsidRDefault="006A57E3">
      <w:pPr>
        <w:spacing w:line="480" w:lineRule="auto"/>
        <w:rPr>
          <w:del w:id="772" w:author="André Luís Luza" w:date="2024-08-13T21:42:00Z"/>
          <w:rFonts w:ascii="Rubik" w:eastAsia="Rubik" w:hAnsi="Rubik" w:cs="Rubik"/>
          <w:sz w:val="24"/>
          <w:szCs w:val="24"/>
        </w:rPr>
      </w:pPr>
      <w:del w:id="773" w:author="André Luís Luza" w:date="2024-08-13T21:42:00Z">
        <w:r>
          <w:rPr>
            <w:rFonts w:ascii="Rubik" w:eastAsia="Rubik" w:hAnsi="Rubik" w:cs="Rubik"/>
            <w:sz w:val="24"/>
            <w:szCs w:val="24"/>
          </w:rPr>
          <w:tab/>
          <w:delText xml:space="preserve">Initially, fish assemblages demonstrate the ability to sustain functions even in the face of direct losses of coral-associated fish. This finding reinforces the notion of functional resistance of coral-associated fish networks to direct losses, as initially expected. Coral-associated fish may exhibit a limited and generalized reliance on coral habitats (Wismer et al. 2019, Murunga et al. 2024), showcasing redundancy in their ecological traits (Luza et al. 2022) and functions (Brandl et al. 2019). Theoretically, such low specificity in the associations/interactions between corals and fish might prevent co-extinctions (Brodie et al. 2014). Therefore, the loss of a single species does not necessarily impair the delivery of a particular function (or the presence of certain combinations of fish traits in reef sites). Alternatively, fish may display extinction debt, with the potential for relationships to weaken and species, as well as their functions, to be lost over time (Anderson et al. 2022). These characteristics endow the network with resilience and confer, at least in the short </w:delText>
        </w:r>
        <w:r>
          <w:rPr>
            <w:rFonts w:ascii="Rubik" w:eastAsia="Rubik" w:hAnsi="Rubik" w:cs="Rubik"/>
            <w:sz w:val="24"/>
            <w:szCs w:val="24"/>
          </w:rPr>
          <w:lastRenderedPageBreak/>
          <w:delText xml:space="preserve">term, robustness to reef ecosystems, enhancing resistance to the loss of critical functions. The functional redundancy among reef fish species and low vulnerability in assemblages (species correspond to unique functional entities) might buffer the loss of ecological functions following the loss of fish taxonomic diversity (or species) from coral loss. </w:delText>
        </w:r>
      </w:del>
    </w:p>
    <w:p w14:paraId="00000097" w14:textId="143545DE" w:rsidR="00AD720D" w:rsidRDefault="006A57E3">
      <w:pPr>
        <w:spacing w:line="480" w:lineRule="auto"/>
        <w:rPr>
          <w:ins w:id="774" w:author="André Luís Luza" w:date="2024-08-13T21:42:00Z"/>
          <w:rFonts w:ascii="Rubik" w:eastAsia="Rubik" w:hAnsi="Rubik" w:cs="Rubik"/>
          <w:sz w:val="24"/>
          <w:szCs w:val="24"/>
        </w:rPr>
      </w:pPr>
      <w:del w:id="775" w:author="André Luís Luza" w:date="2024-08-13T21:42:00Z">
        <w:r>
          <w:rPr>
            <w:rFonts w:ascii="Rubik" w:eastAsia="Rubik" w:hAnsi="Rubik" w:cs="Rubik"/>
            <w:sz w:val="24"/>
            <w:szCs w:val="24"/>
          </w:rPr>
          <w:delText>Our comprehensive analysis of the multilayer</w:delText>
        </w:r>
      </w:del>
      <w:bookmarkStart w:id="776" w:name="_Hlk174433759"/>
      <w:bookmarkStart w:id="777" w:name="_Hlk174394463"/>
      <w:ins w:id="778" w:author="André Luís Luza" w:date="2024-08-13T21:42:00Z">
        <w:r w:rsidR="004B2E2A">
          <w:rPr>
            <w:rFonts w:ascii="Rubik" w:eastAsia="Rubik" w:hAnsi="Rubik" w:cs="Rubik"/>
            <w:sz w:val="24"/>
            <w:szCs w:val="24"/>
          </w:rPr>
          <w:t xml:space="preserve">Coextinctions are difficult to observe in nature as they are hard to detect or unfold over long time scales (Estes et al. 2011). </w:t>
        </w:r>
        <w:r w:rsidR="00F271DE">
          <w:rPr>
            <w:rFonts w:ascii="Rubik" w:eastAsia="Rubik" w:hAnsi="Rubik" w:cs="Rubik"/>
            <w:sz w:val="24"/>
            <w:szCs w:val="24"/>
          </w:rPr>
          <w:t>Using s</w:t>
        </w:r>
        <w:r w:rsidR="00F271DE" w:rsidRPr="00F271DE">
          <w:rPr>
            <w:rFonts w:ascii="Rubik" w:eastAsia="Rubik" w:hAnsi="Rubik" w:cs="Rubik"/>
            <w:sz w:val="24"/>
            <w:szCs w:val="24"/>
          </w:rPr>
          <w:t xml:space="preserve">imulated </w:t>
        </w:r>
        <w:r w:rsidR="00F271DE">
          <w:rPr>
            <w:rFonts w:ascii="Rubik" w:eastAsia="Rubik" w:hAnsi="Rubik" w:cs="Rubik"/>
            <w:sz w:val="24"/>
            <w:szCs w:val="24"/>
          </w:rPr>
          <w:t>c</w:t>
        </w:r>
        <w:r w:rsidR="00F271DE" w:rsidRPr="00F271DE">
          <w:rPr>
            <w:rFonts w:ascii="Rubik" w:eastAsia="Rubik" w:hAnsi="Rubik" w:cs="Rubik"/>
            <w:sz w:val="24"/>
            <w:szCs w:val="24"/>
          </w:rPr>
          <w:t xml:space="preserve">ascade </w:t>
        </w:r>
        <w:r w:rsidR="00F271DE">
          <w:rPr>
            <w:rFonts w:ascii="Rubik" w:eastAsia="Rubik" w:hAnsi="Rubik" w:cs="Rubik"/>
            <w:sz w:val="24"/>
            <w:szCs w:val="24"/>
          </w:rPr>
          <w:t>e</w:t>
        </w:r>
        <w:r w:rsidR="00F271DE" w:rsidRPr="00F271DE">
          <w:rPr>
            <w:rFonts w:ascii="Rubik" w:eastAsia="Rubik" w:hAnsi="Rubik" w:cs="Rubik"/>
            <w:sz w:val="24"/>
            <w:szCs w:val="24"/>
          </w:rPr>
          <w:t>xtinction</w:t>
        </w:r>
        <w:r w:rsidR="00F271DE">
          <w:rPr>
            <w:rFonts w:ascii="Rubik" w:eastAsia="Rubik" w:hAnsi="Rubik" w:cs="Rubik"/>
            <w:sz w:val="24"/>
            <w:szCs w:val="24"/>
          </w:rPr>
          <w:t>s</w:t>
        </w:r>
        <w:r w:rsidR="00F271DE" w:rsidRPr="00F271DE">
          <w:rPr>
            <w:rFonts w:ascii="Rubik" w:eastAsia="Rubik" w:hAnsi="Rubik" w:cs="Rubik"/>
            <w:sz w:val="24"/>
            <w:szCs w:val="24"/>
          </w:rPr>
          <w:t xml:space="preserve"> </w:t>
        </w:r>
        <w:r w:rsidR="00E954E4">
          <w:rPr>
            <w:rFonts w:ascii="Rubik" w:eastAsia="Rubik" w:hAnsi="Rubik" w:cs="Rubik"/>
            <w:sz w:val="24"/>
            <w:szCs w:val="24"/>
          </w:rPr>
          <w:t>in a tripartite</w:t>
        </w:r>
        <w:r w:rsidR="00D85066">
          <w:rPr>
            <w:rFonts w:ascii="Rubik" w:eastAsia="Rubik" w:hAnsi="Rubik" w:cs="Rubik"/>
            <w:sz w:val="24"/>
            <w:szCs w:val="24"/>
          </w:rPr>
          <w:t xml:space="preserve"> </w:t>
        </w:r>
        <w:r w:rsidR="004B2E2A">
          <w:rPr>
            <w:rFonts w:ascii="Rubik" w:eastAsia="Rubik" w:hAnsi="Rubik" w:cs="Rubik"/>
            <w:sz w:val="24"/>
            <w:szCs w:val="24"/>
          </w:rPr>
          <w:t>species-habitat network</w:t>
        </w:r>
        <w:r w:rsidR="00D85066">
          <w:rPr>
            <w:rFonts w:ascii="Rubik" w:eastAsia="Rubik" w:hAnsi="Rubik" w:cs="Rubik"/>
            <w:sz w:val="24"/>
            <w:szCs w:val="24"/>
          </w:rPr>
          <w:t>, we showed</w:t>
        </w:r>
        <w:r w:rsidR="004B2E2A">
          <w:rPr>
            <w:rFonts w:ascii="Rubik" w:eastAsia="Rubik" w:hAnsi="Rubik" w:cs="Rubik"/>
            <w:sz w:val="24"/>
            <w:szCs w:val="24"/>
          </w:rPr>
          <w:t xml:space="preserve"> </w:t>
        </w:r>
        <w:r w:rsidR="00AB229E">
          <w:rPr>
            <w:rFonts w:ascii="Rubik" w:eastAsia="Rubik" w:hAnsi="Rubik" w:cs="Rubik"/>
            <w:sz w:val="24"/>
            <w:szCs w:val="24"/>
          </w:rPr>
          <w:t xml:space="preserve">that </w:t>
        </w:r>
        <w:r w:rsidR="004B2E2A">
          <w:rPr>
            <w:rFonts w:ascii="Rubik" w:eastAsia="Rubik" w:hAnsi="Rubik" w:cs="Rubik"/>
            <w:sz w:val="24"/>
            <w:szCs w:val="24"/>
          </w:rPr>
          <w:t xml:space="preserve">cascading loss of reef fish species and functions </w:t>
        </w:r>
        <w:r w:rsidR="00AB229E">
          <w:rPr>
            <w:rFonts w:ascii="Rubik" w:eastAsia="Rubik" w:hAnsi="Rubik" w:cs="Rubik"/>
            <w:sz w:val="24"/>
            <w:szCs w:val="24"/>
          </w:rPr>
          <w:t xml:space="preserve">can occur </w:t>
        </w:r>
        <w:r w:rsidR="004B2E2A">
          <w:rPr>
            <w:rFonts w:ascii="Rubik" w:eastAsia="Rubik" w:hAnsi="Rubik" w:cs="Rubik"/>
            <w:sz w:val="24"/>
            <w:szCs w:val="24"/>
          </w:rPr>
          <w:t xml:space="preserve">as a response to coral </w:t>
        </w:r>
        <w:r w:rsidR="00AB229E">
          <w:rPr>
            <w:rFonts w:ascii="Rubik" w:eastAsia="Rubik" w:hAnsi="Rubik" w:cs="Rubik"/>
            <w:sz w:val="24"/>
            <w:szCs w:val="24"/>
          </w:rPr>
          <w:t xml:space="preserve">species </w:t>
        </w:r>
        <w:r w:rsidR="004B2E2A">
          <w:rPr>
            <w:rFonts w:ascii="Rubik" w:eastAsia="Rubik" w:hAnsi="Rubik" w:cs="Rubik"/>
            <w:sz w:val="24"/>
            <w:szCs w:val="24"/>
          </w:rPr>
          <w:t xml:space="preserve">loss in Southwestern Atlantic reefs. </w:t>
        </w:r>
        <w:bookmarkEnd w:id="776"/>
        <w:r w:rsidR="00D85066">
          <w:rPr>
            <w:rFonts w:ascii="Rubik" w:eastAsia="Rubik" w:hAnsi="Rubik" w:cs="Rubik"/>
            <w:sz w:val="24"/>
            <w:szCs w:val="24"/>
          </w:rPr>
          <w:t xml:space="preserve">There was </w:t>
        </w:r>
        <w:r w:rsidR="004B2E2A">
          <w:rPr>
            <w:rFonts w:ascii="Rubik" w:eastAsia="Rubik" w:hAnsi="Rubik" w:cs="Rubik"/>
            <w:sz w:val="24"/>
            <w:szCs w:val="24"/>
          </w:rPr>
          <w:t>a limited robustness of the network and ecological trait space to the direct and indirect influence of the removal of corals with high degree</w:t>
        </w:r>
        <w:r w:rsidR="00AB229E">
          <w:rPr>
            <w:rFonts w:ascii="Rubik" w:eastAsia="Rubik" w:hAnsi="Rubik" w:cs="Rubik"/>
            <w:sz w:val="24"/>
            <w:szCs w:val="24"/>
          </w:rPr>
          <w:t xml:space="preserve"> centrality</w:t>
        </w:r>
        <w:r w:rsidR="004B2E2A">
          <w:rPr>
            <w:rFonts w:ascii="Rubik" w:eastAsia="Rubik" w:hAnsi="Rubik" w:cs="Rubik"/>
            <w:sz w:val="24"/>
            <w:szCs w:val="24"/>
          </w:rPr>
          <w:t xml:space="preserve">. </w:t>
        </w:r>
        <w:r w:rsidR="00D85066">
          <w:rPr>
            <w:rFonts w:ascii="Rubik" w:eastAsia="Rubik" w:hAnsi="Rubik" w:cs="Rubik"/>
            <w:sz w:val="24"/>
            <w:szCs w:val="24"/>
          </w:rPr>
          <w:t xml:space="preserve">By evaluating </w:t>
        </w:r>
        <w:r w:rsidR="00AB229E">
          <w:rPr>
            <w:rFonts w:ascii="Rubik" w:eastAsia="Rubik" w:hAnsi="Rubik" w:cs="Rubik"/>
            <w:sz w:val="24"/>
            <w:szCs w:val="24"/>
          </w:rPr>
          <w:t xml:space="preserve">network </w:t>
        </w:r>
        <w:r w:rsidR="00D85066">
          <w:rPr>
            <w:rFonts w:ascii="Rubik" w:eastAsia="Rubik" w:hAnsi="Rubik" w:cs="Rubik"/>
            <w:sz w:val="24"/>
            <w:szCs w:val="24"/>
          </w:rPr>
          <w:t xml:space="preserve">robustness across </w:t>
        </w:r>
        <w:r w:rsidR="00AB229E">
          <w:rPr>
            <w:rFonts w:ascii="Rubik" w:eastAsia="Rubik" w:hAnsi="Rubik" w:cs="Rubik"/>
            <w:sz w:val="24"/>
            <w:szCs w:val="24"/>
          </w:rPr>
          <w:t xml:space="preserve">the </w:t>
        </w:r>
        <w:r w:rsidR="00D85066">
          <w:rPr>
            <w:rFonts w:ascii="Rubik" w:eastAsia="Rubik" w:hAnsi="Rubik" w:cs="Rubik"/>
            <w:sz w:val="24"/>
            <w:szCs w:val="24"/>
          </w:rPr>
          <w:t xml:space="preserve">gradient of coral species loss, our analyses </w:t>
        </w:r>
        <w:r w:rsidR="004B2E2A">
          <w:rPr>
            <w:rFonts w:ascii="Rubik" w:eastAsia="Rubik" w:hAnsi="Rubik" w:cs="Rubik"/>
            <w:sz w:val="24"/>
            <w:szCs w:val="24"/>
          </w:rPr>
          <w:t xml:space="preserve">of co-extinctions can represent a more realistic and applied scenario in terms of conservation than our previous results </w:t>
        </w:r>
        <w:r w:rsidR="005D2E22">
          <w:rPr>
            <w:rFonts w:ascii="Rubik" w:eastAsia="Rubik" w:hAnsi="Rubik" w:cs="Rubik"/>
            <w:sz w:val="24"/>
            <w:szCs w:val="24"/>
          </w:rPr>
          <w:fldChar w:fldCharType="begin"/>
        </w:r>
        <w:r w:rsidR="005D2E22">
          <w:rPr>
            <w:rFonts w:ascii="Rubik" w:eastAsia="Rubik" w:hAnsi="Rubik" w:cs="Rubik"/>
            <w:sz w:val="24"/>
            <w:szCs w:val="24"/>
          </w:rPr>
          <w:instrText xml:space="preserve"> ADDIN ZOTERO_ITEM CSL_CITATION {"citationID":"5sdfwB6V","properties":{"formattedCitation":"(Luza et al., 2022)","plainCitation":"(Luza et al., 2022)","noteIndex":0},"citationItems":[{"id":192,"uris":["http://zotero.org/users/local/0pDY6SAD/items/MRE2M34N"],"itemData":{"id":192,"type":"article-journal","abstract":"Abstract\n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O."}],"issued":{"date-parts":[["2022",10,13]]}}}],"schema":"https://github.com/citation-style-language/schema/raw/master/csl-citation.json"} </w:instrText>
        </w:r>
        <w:r w:rsidR="005D2E22">
          <w:rPr>
            <w:rFonts w:ascii="Rubik" w:eastAsia="Rubik" w:hAnsi="Rubik" w:cs="Rubik"/>
            <w:sz w:val="24"/>
            <w:szCs w:val="24"/>
          </w:rPr>
          <w:fldChar w:fldCharType="separate"/>
        </w:r>
        <w:r w:rsidR="005D2E22" w:rsidRPr="005D2E22">
          <w:rPr>
            <w:rFonts w:ascii="Rubik" w:hAnsi="Rubik" w:cs="Rubik"/>
            <w:sz w:val="24"/>
          </w:rPr>
          <w:t>(Luza et al., 2022)</w:t>
        </w:r>
        <w:r w:rsidR="005D2E22">
          <w:rPr>
            <w:rFonts w:ascii="Rubik" w:eastAsia="Rubik" w:hAnsi="Rubik" w:cs="Rubik"/>
            <w:sz w:val="24"/>
            <w:szCs w:val="24"/>
          </w:rPr>
          <w:fldChar w:fldCharType="end"/>
        </w:r>
        <w:r w:rsidR="004B2E2A">
          <w:rPr>
            <w:rFonts w:ascii="Rubik" w:eastAsia="Rubik" w:hAnsi="Rubik" w:cs="Rubik"/>
            <w:sz w:val="24"/>
            <w:szCs w:val="24"/>
          </w:rPr>
          <w:t xml:space="preserve"> based on a more conservative </w:t>
        </w:r>
        <w:r w:rsidR="004B2E2A" w:rsidRPr="008158A8">
          <w:rPr>
            <w:rFonts w:ascii="Rubik" w:eastAsia="Rubik" w:hAnsi="Rubik" w:cs="Rubik"/>
            <w:sz w:val="24"/>
            <w:szCs w:val="24"/>
          </w:rPr>
          <w:t>scenario of direct extinction of coral-associated fishes. Notably,</w:t>
        </w:r>
        <w:r w:rsidR="00AB229E">
          <w:rPr>
            <w:rFonts w:ascii="Rubik" w:eastAsia="Rubik" w:hAnsi="Rubik" w:cs="Rubik"/>
            <w:sz w:val="24"/>
            <w:szCs w:val="24"/>
          </w:rPr>
          <w:t xml:space="preserve"> fish</w:t>
        </w:r>
        <w:r w:rsidR="004B2E2A" w:rsidRPr="008158A8">
          <w:rPr>
            <w:rFonts w:ascii="Rubik" w:eastAsia="Rubik" w:hAnsi="Rubik" w:cs="Rubik"/>
            <w:sz w:val="24"/>
            <w:szCs w:val="24"/>
          </w:rPr>
          <w:t xml:space="preserve"> TD and FD </w:t>
        </w:r>
        <w:r w:rsidR="00AB229E">
          <w:rPr>
            <w:rFonts w:ascii="Rubik" w:eastAsia="Rubik" w:hAnsi="Rubik" w:cs="Rubik"/>
            <w:sz w:val="24"/>
            <w:szCs w:val="24"/>
          </w:rPr>
          <w:t xml:space="preserve">was more </w:t>
        </w:r>
        <w:r w:rsidR="004B2E2A" w:rsidRPr="008158A8">
          <w:rPr>
            <w:rFonts w:ascii="Rubik" w:eastAsia="Rubik" w:hAnsi="Rubik" w:cs="Rubik"/>
            <w:sz w:val="24"/>
            <w:szCs w:val="24"/>
          </w:rPr>
          <w:t>robust</w:t>
        </w:r>
        <w:r w:rsidR="00AB229E">
          <w:rPr>
            <w:rFonts w:ascii="Rubik" w:eastAsia="Rubik" w:hAnsi="Rubik" w:cs="Rubik"/>
            <w:sz w:val="24"/>
            <w:szCs w:val="24"/>
          </w:rPr>
          <w:t xml:space="preserve"> </w:t>
        </w:r>
        <w:r w:rsidR="004B2E2A" w:rsidRPr="008158A8">
          <w:rPr>
            <w:rFonts w:ascii="Rubik" w:eastAsia="Rubik" w:hAnsi="Rubik" w:cs="Rubik"/>
            <w:sz w:val="24"/>
            <w:szCs w:val="24"/>
          </w:rPr>
          <w:t xml:space="preserve">to the removal of </w:t>
        </w:r>
        <w:r w:rsidR="00AB229E">
          <w:rPr>
            <w:rFonts w:ascii="Rubik" w:eastAsia="Rubik" w:hAnsi="Rubik" w:cs="Rubik"/>
            <w:sz w:val="24"/>
            <w:szCs w:val="24"/>
          </w:rPr>
          <w:t xml:space="preserve">the </w:t>
        </w:r>
        <w:r w:rsidR="00D85066">
          <w:rPr>
            <w:rFonts w:ascii="Rubik" w:eastAsia="Rubik" w:hAnsi="Rubik" w:cs="Rubik"/>
            <w:sz w:val="24"/>
            <w:szCs w:val="24"/>
          </w:rPr>
          <w:t>coral</w:t>
        </w:r>
        <w:r w:rsidR="00AB229E">
          <w:rPr>
            <w:rFonts w:ascii="Rubik" w:eastAsia="Rubik" w:hAnsi="Rubik" w:cs="Rubik"/>
            <w:sz w:val="24"/>
            <w:szCs w:val="24"/>
          </w:rPr>
          <w:t>s</w:t>
        </w:r>
        <w:r w:rsidR="00D85066">
          <w:rPr>
            <w:rFonts w:ascii="Rubik" w:eastAsia="Rubik" w:hAnsi="Rubik" w:cs="Rubik"/>
            <w:sz w:val="24"/>
            <w:szCs w:val="24"/>
          </w:rPr>
          <w:t xml:space="preserve"> most </w:t>
        </w:r>
        <w:r w:rsidR="004B2E2A" w:rsidRPr="008158A8">
          <w:rPr>
            <w:rFonts w:ascii="Rubik" w:eastAsia="Rubik" w:hAnsi="Rubik" w:cs="Rubik"/>
            <w:sz w:val="24"/>
            <w:szCs w:val="24"/>
          </w:rPr>
          <w:t xml:space="preserve">vulnerable </w:t>
        </w:r>
        <w:r w:rsidR="00D85066">
          <w:rPr>
            <w:rFonts w:ascii="Rubik" w:eastAsia="Rubik" w:hAnsi="Rubik" w:cs="Rubik"/>
            <w:sz w:val="24"/>
            <w:szCs w:val="24"/>
          </w:rPr>
          <w:t>to bleaching</w:t>
        </w:r>
        <w:r w:rsidR="004B2E2A" w:rsidRPr="008158A8">
          <w:rPr>
            <w:rFonts w:ascii="Rubik" w:eastAsia="Rubik" w:hAnsi="Rubik" w:cs="Rubik"/>
            <w:sz w:val="24"/>
            <w:szCs w:val="24"/>
          </w:rPr>
          <w:t xml:space="preserve">, </w:t>
        </w:r>
        <w:r w:rsidR="004B2E2A" w:rsidRPr="00C848A6">
          <w:rPr>
            <w:rFonts w:ascii="Rubik" w:eastAsia="Rubik" w:hAnsi="Rubik" w:cs="Rubik"/>
            <w:sz w:val="24"/>
            <w:szCs w:val="24"/>
          </w:rPr>
          <w:t xml:space="preserve">showing a </w:t>
        </w:r>
        <w:r w:rsidR="00416C59" w:rsidRPr="00C848A6">
          <w:rPr>
            <w:rFonts w:ascii="Rubik" w:eastAsia="Rubik" w:hAnsi="Rubik" w:cs="Rubik"/>
            <w:sz w:val="24"/>
            <w:szCs w:val="24"/>
          </w:rPr>
          <w:t xml:space="preserve">weak relationship </w:t>
        </w:r>
        <w:r w:rsidR="004B2E2A" w:rsidRPr="00C848A6">
          <w:rPr>
            <w:rFonts w:ascii="Rubik" w:eastAsia="Rubik" w:hAnsi="Rubik" w:cs="Rubik"/>
            <w:sz w:val="24"/>
            <w:szCs w:val="24"/>
          </w:rPr>
          <w:t xml:space="preserve">between coral </w:t>
        </w:r>
        <w:r w:rsidR="00416C59" w:rsidRPr="00C848A6">
          <w:rPr>
            <w:rFonts w:ascii="Rubik" w:eastAsia="Rubik" w:hAnsi="Rubik" w:cs="Rubik"/>
            <w:sz w:val="24"/>
            <w:szCs w:val="24"/>
          </w:rPr>
          <w:t xml:space="preserve">bleaching </w:t>
        </w:r>
        <w:r w:rsidR="004B2E2A" w:rsidRPr="00C848A6">
          <w:rPr>
            <w:rFonts w:ascii="Rubik" w:eastAsia="Rubik" w:hAnsi="Rubik" w:cs="Rubik"/>
            <w:sz w:val="24"/>
            <w:szCs w:val="24"/>
          </w:rPr>
          <w:t>vulnerability and fish</w:t>
        </w:r>
        <w:r w:rsidR="00416C59" w:rsidRPr="00C848A6">
          <w:rPr>
            <w:rFonts w:ascii="Rubik" w:eastAsia="Rubik" w:hAnsi="Rubik" w:cs="Rubik"/>
            <w:sz w:val="24"/>
            <w:szCs w:val="24"/>
          </w:rPr>
          <w:t xml:space="preserve"> assemblage vulnerability</w:t>
        </w:r>
        <w:r w:rsidR="004B2E2A" w:rsidRPr="00C848A6">
          <w:rPr>
            <w:rFonts w:ascii="Rubik" w:eastAsia="Rubik" w:hAnsi="Rubik" w:cs="Rubik"/>
            <w:sz w:val="24"/>
            <w:szCs w:val="24"/>
          </w:rPr>
          <w:t>.</w:t>
        </w:r>
        <w:r w:rsidR="004B2E2A" w:rsidRPr="008158A8">
          <w:rPr>
            <w:rFonts w:ascii="Rubik" w:eastAsia="Rubik" w:hAnsi="Rubik" w:cs="Rubik"/>
            <w:sz w:val="24"/>
            <w:szCs w:val="24"/>
          </w:rPr>
          <w:t xml:space="preserve"> The removal of corals with more associated fish (highest degree</w:t>
        </w:r>
        <w:r w:rsidR="00AB229E">
          <w:rPr>
            <w:rFonts w:ascii="Rubik" w:eastAsia="Rubik" w:hAnsi="Rubik" w:cs="Rubik"/>
            <w:sz w:val="24"/>
            <w:szCs w:val="24"/>
          </w:rPr>
          <w:t xml:space="preserve"> centrality</w:t>
        </w:r>
        <w:r w:rsidR="004B2E2A" w:rsidRPr="008158A8">
          <w:rPr>
            <w:rFonts w:ascii="Rubik" w:eastAsia="Rubik" w:hAnsi="Rubik" w:cs="Rubik"/>
            <w:sz w:val="24"/>
            <w:szCs w:val="24"/>
          </w:rPr>
          <w:t xml:space="preserve">, </w:t>
        </w:r>
        <w:r w:rsidR="004B2E2A" w:rsidRPr="008158A8">
          <w:rPr>
            <w:rFonts w:ascii="Rubik" w:eastAsia="Rubik" w:hAnsi="Rubik" w:cs="Rubik"/>
            <w:i/>
            <w:sz w:val="24"/>
            <w:szCs w:val="24"/>
          </w:rPr>
          <w:t>Millepora alcicornis, Mussismilia hispida</w:t>
        </w:r>
        <w:r w:rsidR="004B2E2A" w:rsidRPr="008158A8">
          <w:rPr>
            <w:rFonts w:ascii="Rubik" w:eastAsia="Rubik" w:hAnsi="Rubik" w:cs="Rubik"/>
            <w:sz w:val="24"/>
            <w:szCs w:val="24"/>
          </w:rPr>
          <w:t>) caused the largest</w:t>
        </w:r>
        <w:r w:rsidR="004B2E2A">
          <w:rPr>
            <w:rFonts w:ascii="Rubik" w:eastAsia="Rubik" w:hAnsi="Rubik" w:cs="Rubik"/>
            <w:sz w:val="24"/>
            <w:szCs w:val="24"/>
          </w:rPr>
          <w:t xml:space="preserve"> direct and indirect impacts on the network's robustness. It was already shown for a seed dispersal network that species with </w:t>
        </w:r>
        <w:r w:rsidR="00416C59">
          <w:rPr>
            <w:rFonts w:ascii="Rubik" w:eastAsia="Rubik" w:hAnsi="Rubik" w:cs="Rubik"/>
            <w:sz w:val="24"/>
            <w:szCs w:val="24"/>
          </w:rPr>
          <w:t xml:space="preserve">a </w:t>
        </w:r>
        <w:r w:rsidR="004B2E2A">
          <w:rPr>
            <w:rFonts w:ascii="Rubik" w:eastAsia="Rubik" w:hAnsi="Rubik" w:cs="Rubik"/>
            <w:sz w:val="24"/>
            <w:szCs w:val="24"/>
          </w:rPr>
          <w:t>high degree centrality confer network robustness and stability</w:t>
        </w:r>
        <w:r w:rsidR="001D4D81">
          <w:rPr>
            <w:rFonts w:ascii="Rubik" w:eastAsia="Rubik" w:hAnsi="Rubik" w:cs="Rubik"/>
            <w:sz w:val="24"/>
            <w:szCs w:val="24"/>
          </w:rPr>
          <w:t xml:space="preserve"> </w:t>
        </w:r>
        <w:r w:rsidR="001D4D81">
          <w:rPr>
            <w:rFonts w:ascii="Rubik" w:eastAsia="Rubik" w:hAnsi="Rubik" w:cs="Rubik"/>
            <w:sz w:val="24"/>
            <w:szCs w:val="24"/>
          </w:rPr>
          <w:fldChar w:fldCharType="begin"/>
        </w:r>
        <w:r w:rsidR="001D4D81">
          <w:rPr>
            <w:rFonts w:ascii="Rubik" w:eastAsia="Rubik" w:hAnsi="Rubik" w:cs="Rubik"/>
            <w:sz w:val="24"/>
            <w:szCs w:val="24"/>
          </w:rPr>
          <w:instrText xml:space="preserve"> ADDIN ZOTERO_ITEM CSL_CITATION {"citationID":"1Gj44TzD","properties":{"formattedCitation":"(Bastazini et al., 2019)","plainCitation":"(Bastazini et al., 2019)","noteIndex":0},"citationItems":[{"id":291,"uris":["http://zotero.org/users/local/0pDY6SAD/items/KUD73BWX"],"itemData":{"id":291,"type":"article-journal","abstract":"Summary\n            Understanding cascading effects of species loss is a major challenge for ecologists. Traditionally, the robustness of ecological networks has been evaluated based on simulation studies where primary extinctions occur at random or as a function of species specialization, ignoring other important biological factors. Here, we estimate the robustness of a seed dispersal network from a grassland–forest mosaic in southern Brazil, simulating distinct scenarios of woody plant species extinction, including scenarios where species are eliminated based on their evolutionary and functional distinctiveness. Our results suggest that the network is more robust when species are eliminated based on their evolutionary uniqueness, followed by random extinctions, the extinction of the most specialist species, functional distinctiveness and, at last, when the most generalist species are sequentially eliminated. Our results provide important information for grassland–forest mosaic management, as they indicate that loss of generalist species and functional diversity makes the system more likely to collapse.","container-title":"Environmental Conservation","DOI":"10.1017/S0376892918000334","ISSN":"0376-8929, 1469-4387","issue":"1","journalAbbreviation":"Envir. Conserv.","language":"en","license":"https://www.cambridge.org/core/terms","page":"52-58","source":"DOI.org (Crossref)","title":"Loss of Generalist Plant Species and Functional Diversity Decreases the Robustness of a Seed Dispersal Network","volume":"46","author":[{"family":"Bastazini","given":"Vinicius Ag"},{"family":"Debastiani","given":"Vanderlei J"},{"family":"Azambuja","given":"Bethânia O"},{"family":"Guimarães","given":"Paulo R"},{"family":"Pillar","given":"Valério D"}],"issued":{"date-parts":[["2019",3]]}}}],"schema":"https://github.com/citation-style-language/schema/raw/master/csl-citation.json"} </w:instrText>
        </w:r>
        <w:r w:rsidR="001D4D81">
          <w:rPr>
            <w:rFonts w:ascii="Rubik" w:eastAsia="Rubik" w:hAnsi="Rubik" w:cs="Rubik"/>
            <w:sz w:val="24"/>
            <w:szCs w:val="24"/>
          </w:rPr>
          <w:fldChar w:fldCharType="separate"/>
        </w:r>
        <w:r w:rsidR="001D4D81" w:rsidRPr="001D4D81">
          <w:rPr>
            <w:rFonts w:ascii="Rubik" w:hAnsi="Rubik" w:cs="Rubik"/>
            <w:sz w:val="24"/>
          </w:rPr>
          <w:t>(Bastazini et al., 2019)</w:t>
        </w:r>
        <w:r w:rsidR="001D4D81">
          <w:rPr>
            <w:rFonts w:ascii="Rubik" w:eastAsia="Rubik" w:hAnsi="Rubik" w:cs="Rubik"/>
            <w:sz w:val="24"/>
            <w:szCs w:val="24"/>
          </w:rPr>
          <w:fldChar w:fldCharType="end"/>
        </w:r>
        <w:r w:rsidR="004B2E2A">
          <w:rPr>
            <w:rFonts w:ascii="Rubik" w:eastAsia="Rubik" w:hAnsi="Rubik" w:cs="Rubik"/>
            <w:sz w:val="24"/>
            <w:szCs w:val="24"/>
          </w:rPr>
          <w:t xml:space="preserve">. Such results are </w:t>
        </w:r>
        <w:r w:rsidR="004B2E2A">
          <w:rPr>
            <w:rFonts w:ascii="Rubik" w:eastAsia="Rubik" w:hAnsi="Rubik" w:cs="Rubik"/>
            <w:sz w:val="24"/>
            <w:szCs w:val="24"/>
          </w:rPr>
          <w:lastRenderedPageBreak/>
          <w:t xml:space="preserve">particularly useful for informing management and conservation actions, informing the key corals and fish to target conservation considering the major coral loss scenarios projected over the next 76 years </w:t>
        </w:r>
        <w:r w:rsidR="001D4D81">
          <w:rPr>
            <w:rFonts w:ascii="Rubik" w:eastAsia="Rubik" w:hAnsi="Rubik" w:cs="Rubik"/>
            <w:sz w:val="24"/>
            <w:szCs w:val="24"/>
          </w:rPr>
          <w:fldChar w:fldCharType="begin"/>
        </w:r>
        <w:r w:rsidR="001D4D81">
          <w:rPr>
            <w:rFonts w:ascii="Rubik" w:eastAsia="Rubik" w:hAnsi="Rubik" w:cs="Rubik"/>
            <w:sz w:val="24"/>
            <w:szCs w:val="24"/>
          </w:rPr>
          <w:instrText xml:space="preserve"> ADDIN ZOTERO_ITEM CSL_CITATION {"citationID":"JqU4a7ij","properties":{"formattedCitation":"(Bleuel et al., 2021; Freeman et al., 2013; Hoegh-Guldberg et al., 2007)","plainCitation":"(Bleuel et al., 2021; Freeman et al., 2013; Hoegh-Guldberg et al., 2007)","noteIndex":0},"citationItems":[{"id":297,"uris":["http://zotero.org/users/local/0pDY6SAD/items/FDGNUPAK"],"itemData":{"id":297,"type":"article-journal","abstract":"Abstract\n            Global climate change is a major threat to reefs by increasing the frequency and severity of coral bleaching events over time, reducing coral cover and diversity. Ocean warming may cause shifts in coral communities by increasing temperatures above coral’s upper thermal limits in tropical regions, and by making extratropical regions (marginal reefs) more suitable and potential refugia. We used Bayesian models to project coral occurrence, cover and bleaching probabilities in Southwestern Atlantic and predicted how these probabilities will change under a high-emission scenario (RCP8.5). By overlapping these projections, we categorized areas that combine high probabilities of coral occurrence, cover and bleaching as vulnerability-hotspots. Current coral occurrence and cover probabilities were higher in the tropics (1°S–20°S) but both will decrease and shift to new suitable extratropical reefs (20°S–27°S; tropicalization) with ocean warming. Over 90% of the area present low and mild vulnerability, while the vulnerability-hotspots represent</w:instrText>
        </w:r>
        <w:r w:rsidR="001D4D81">
          <w:rPr>
            <w:rFonts w:ascii="Times New Roman" w:eastAsia="Rubik" w:hAnsi="Times New Roman" w:cs="Times New Roman"/>
            <w:sz w:val="24"/>
            <w:szCs w:val="24"/>
          </w:rPr>
          <w:instrText> </w:instrText>
        </w:r>
        <w:r w:rsidR="001D4D81">
          <w:rPr>
            <w:rFonts w:ascii="Rubik" w:eastAsia="Rubik" w:hAnsi="Rubik" w:cs="Rubik"/>
            <w:sz w:val="24"/>
            <w:szCs w:val="24"/>
          </w:rPr>
          <w:instrText>~</w:instrText>
        </w:r>
        <w:r w:rsidR="001D4D81">
          <w:rPr>
            <w:rFonts w:ascii="Times New Roman" w:eastAsia="Rubik" w:hAnsi="Times New Roman" w:cs="Times New Roman"/>
            <w:sz w:val="24"/>
            <w:szCs w:val="24"/>
          </w:rPr>
          <w:instrText> </w:instrText>
        </w:r>
        <w:r w:rsidR="001D4D81">
          <w:rPr>
            <w:rFonts w:ascii="Rubik" w:eastAsia="Rubik" w:hAnsi="Rubik" w:cs="Rubik"/>
            <w:sz w:val="24"/>
            <w:szCs w:val="24"/>
          </w:rPr>
          <w:instrText xml:space="preserve">3% under current and future scenarios, but include the most biodiverse reef complex in South Atlantic (13°S–18°S; Abrolhos Bank). As bleaching probabilities increase with warming, the least vulnerable areas that could act as potential refugia are predicted to reduce by 50%. Predicting potential refugia and highly vulnerable areas can inform conservation actions to face climate change.","container-title":"Scientific Reports","DOI":"10.1038/s41598-021-92202-2","ISSN":"2045-2322","issue":"1","journalAbbreviation":"Sci Rep","language":"en","page":"12833","source":"DOI.org (Crossref)","title":"Coral distribution and bleaching vulnerability areas in Southwestern Atlantic under ocean warming","volume":"11","author":[{"family":"Bleuel","given":"Jessica"},{"family":"Pennino","given":"Maria Grazia"},{"family":"Longo","given":"Guilherme O."}],"issued":{"date-parts":[["2021",6,25]]}}},{"id":333,"uris":["http://zotero.org/users/local/0pDY6SAD/items/AJS963TJ"],"itemData":{"id":333,"type":"article-journal","container-title":"PLoS ONE","DOI":"10.1371/journal.pone.0082404","ISSN":"1932-6203","issue":"12","journalAbbreviation":"PLoS ONE","language":"en","page":"e82404","source":"DOI.org (Crossref)","title":"Coral Reef Habitat Response to Climate Change Scenarios","volume":"8","author":[{"family":"Freeman","given":"Lauren A."},{"family":"Kleypas","given":"Joan A."},{"family":"Miller","given":"Arthur J."}],"editor":[{"family":"Bograd","given":"Steven J."}],"issued":{"date-parts":[["2013",12,5]]}}},{"id":337,"uris":["http://zotero.org/users/local/0pDY6SAD/items/DU9H8QSY"],"itemData":{"id":337,"type":"article-journal","abstract":"Atmospheric carbon dioxide concentration is expected to exceed 500 parts per million and global temperatures to rise by at least 2°C by 2050 to 2100, values that significantly exceed those of at least the past 420,000 years during which most extant marine organisms evolved. Under conditions expected in the 21st century, global warming and ocean acidification will compromise carbonate accretion, with corals becoming increasingly rare on reef systems. The result will be less diverse reef communities and carbonate reef structures that fail to be maintained. Climate change also exacerbates local stresses from declining water quality and overexploitation of key species, driving reefs increasingly toward the tipping point for functional collapse. This review presents future scenarios for coral reefs that predict increasingly serious consequences for reef-associated fisheries, tourism, coastal protection, and people. As the International Year of the Reef 2008 begins, scaled-up management intervention and decisive action on global emissions are required if the loss of coral-dominated ecosystems is to be avoided.","container-title":"Science","DOI":"10.1126/science.1152509","ISSN":"0036-8075, 1095-9203","issue":"5857","journalAbbreviation":"Science","language":"en","page":"1737-1742","source":"DOI.org (Crossref)","title":"Coral Reefs Under Rapid Climate Change and Ocean Acidification","volume":"318","author":[{"family":"Hoegh-Guldberg","given":"O."},{"family":"Mumby","given":"P. J."},{"family":"Hooten","given":"A. J."},{"family":"Steneck","given":"R. S."},{"family":"Greenfield","given":"P."},{"family":"Gomez","given":"E."},{"family":"Harvell","given":"C. D."},{"family":"Sale","given":"P. F."},{"family":"Edwards","given":"A. J."},{"family":"Caldeira","given":"K."},{"family":"Knowlton","given":"N."},{"family":"Eakin","given":"C. M."},{"family":"Iglesias-Prieto","given":"R."},{"family":"Muthiga","given":"N."},{"family":"Bradbury","given":"R. H."},{"family":"Dubi","given":"A."},{"family":"Hatziolos","given":"M. E."}],"issued":{"date-parts":[["2007",12,14]]}}}],"schema":"https://github.com/citation-style-language/schema/raw/master/csl-citation.json"} </w:instrText>
        </w:r>
        <w:r w:rsidR="001D4D81">
          <w:rPr>
            <w:rFonts w:ascii="Rubik" w:eastAsia="Rubik" w:hAnsi="Rubik" w:cs="Rubik"/>
            <w:sz w:val="24"/>
            <w:szCs w:val="24"/>
          </w:rPr>
          <w:fldChar w:fldCharType="separate"/>
        </w:r>
        <w:r w:rsidR="001D4D81" w:rsidRPr="001D4D81">
          <w:rPr>
            <w:rFonts w:ascii="Rubik" w:hAnsi="Rubik" w:cs="Rubik"/>
            <w:sz w:val="24"/>
          </w:rPr>
          <w:t>(Bleuel et al., 2021; Freeman et al., 2013; Hoegh-Guldberg et al., 2007)</w:t>
        </w:r>
        <w:r w:rsidR="001D4D81">
          <w:rPr>
            <w:rFonts w:ascii="Rubik" w:eastAsia="Rubik" w:hAnsi="Rubik" w:cs="Rubik"/>
            <w:sz w:val="24"/>
            <w:szCs w:val="24"/>
          </w:rPr>
          <w:fldChar w:fldCharType="end"/>
        </w:r>
        <w:r w:rsidR="004B2E2A">
          <w:rPr>
            <w:rFonts w:ascii="Rubik" w:eastAsia="Rubik" w:hAnsi="Rubik" w:cs="Rubik"/>
            <w:sz w:val="24"/>
            <w:szCs w:val="24"/>
          </w:rPr>
          <w:t>.</w:t>
        </w:r>
      </w:ins>
    </w:p>
    <w:bookmarkEnd w:id="777"/>
    <w:p w14:paraId="00000098" w14:textId="77777777" w:rsidR="00AD720D" w:rsidRDefault="00AD720D">
      <w:pPr>
        <w:spacing w:line="480" w:lineRule="auto"/>
        <w:ind w:firstLine="720"/>
        <w:rPr>
          <w:ins w:id="779" w:author="André Luís Luza" w:date="2024-08-13T21:42:00Z"/>
          <w:rFonts w:ascii="Rubik" w:eastAsia="Rubik" w:hAnsi="Rubik" w:cs="Rubik"/>
          <w:sz w:val="24"/>
          <w:szCs w:val="24"/>
        </w:rPr>
      </w:pPr>
    </w:p>
    <w:p w14:paraId="00000099" w14:textId="77777777" w:rsidR="00AD720D" w:rsidRDefault="004B2E2A">
      <w:pPr>
        <w:spacing w:line="480" w:lineRule="auto"/>
        <w:rPr>
          <w:ins w:id="780" w:author="André Luís Luza" w:date="2024-08-13T21:42:00Z"/>
          <w:rFonts w:ascii="Rubik" w:eastAsia="Rubik" w:hAnsi="Rubik" w:cs="Rubik"/>
          <w:b/>
          <w:sz w:val="24"/>
          <w:szCs w:val="24"/>
        </w:rPr>
      </w:pPr>
      <w:ins w:id="781" w:author="André Luís Luza" w:date="2024-08-13T21:42:00Z">
        <w:r>
          <w:rPr>
            <w:rFonts w:ascii="Rubik" w:eastAsia="Rubik" w:hAnsi="Rubik" w:cs="Rubik"/>
            <w:b/>
            <w:sz w:val="24"/>
            <w:szCs w:val="24"/>
          </w:rPr>
          <w:t>Robustness of coral-fish species-habitat network</w:t>
        </w:r>
      </w:ins>
    </w:p>
    <w:p w14:paraId="0000009A" w14:textId="072E11C8" w:rsidR="00AD720D" w:rsidRDefault="004B2E2A" w:rsidP="002857D7">
      <w:pPr>
        <w:spacing w:line="480" w:lineRule="auto"/>
        <w:ind w:firstLine="720"/>
        <w:rPr>
          <w:ins w:id="782" w:author="André Luís Luza" w:date="2024-08-13T21:42:00Z"/>
          <w:rFonts w:ascii="Rubik" w:eastAsia="Rubik" w:hAnsi="Rubik" w:cs="Rubik"/>
          <w:sz w:val="24"/>
          <w:szCs w:val="24"/>
        </w:rPr>
      </w:pPr>
      <w:ins w:id="783" w:author="André Luís Luza" w:date="2024-08-13T21:42:00Z">
        <w:r>
          <w:rPr>
            <w:rFonts w:ascii="Rubik" w:eastAsia="Rubik" w:hAnsi="Rubik" w:cs="Rubik"/>
            <w:sz w:val="24"/>
            <w:szCs w:val="24"/>
          </w:rPr>
          <w:t xml:space="preserve">Reefs comprise the most biodiverse and threatened marine ecosystem, and much of their biodiversity is due to the central role that corals play in building tridimensional reef habitats that support diverse communities of other organisms </w:t>
        </w:r>
        <w:r w:rsidR="001D4D81">
          <w:rPr>
            <w:rFonts w:ascii="Rubik" w:eastAsia="Rubik" w:hAnsi="Rubik" w:cs="Rubik"/>
            <w:sz w:val="24"/>
            <w:szCs w:val="24"/>
          </w:rPr>
          <w:fldChar w:fldCharType="begin"/>
        </w:r>
        <w:r w:rsidR="00AB229E">
          <w:rPr>
            <w:rFonts w:ascii="Rubik" w:eastAsia="Rubik" w:hAnsi="Rubik" w:cs="Rubik"/>
            <w:sz w:val="24"/>
            <w:szCs w:val="24"/>
          </w:rPr>
          <w:instrText xml:space="preserve"> ADDIN ZOTERO_ITEM CSL_CITATION {"citationID":"QHOWcgaM","properties":{"formattedCitation":"(Coker et al., 2014; McWilliam et al., 2018; Sheppard et al., 2018; Wilson et al., 2006; Woodhead et al., 2019)","plainCitation":"(Coker et al., 2014; McWilliam et al., 2018; Sheppard et al., 2018; Wilson et al., 2006; Woodhead et al., 2019)","noteIndex":0},"citationItems":[{"id":315,"uris":["http://zotero.org/users/local/0pDY6SAD/items/VQ3955KY"],"itemData":{"id":315,"type":"article-journal","container-title":"Reviews in Fish Biology and Fisheries","DOI":"10.1007/s11160-013-9319-5","ISSN":"0960-3166, 1573-5184","issue":"1","journalAbbreviation":"Rev Fish Biol Fisheries","language":"en","license":"http://www.springer.com/tdm","page":"89-126","source":"DOI.org (Crossref)","title":"Importance of live coral habitat for reef fishes","volume":"24","author":[{"family":"Coker","given":"Darren J."},{"family":"Wilson","given":"Shaun K."},{"family":"Pratchett","given":"Morgan S."}],"issued":{"date-parts":[["2014",3]]}}},{"id":409,"uris":["http://zotero.org/users/local/0pDY6SAD/items/MW235RUC"],"itemData":{"id":409,"type":"article-journal","abstract":"Significance\n            The wide variety of functional trait combinations among the world’s coral faunas can be represented by just a few dimensions of variation. The diversity of coral traits among these dimensions is consistently high along Pacific and Indian Ocean diversity gradients, despite a threefold decline in species richness (from approximately 600 to 200 species). Functional redundancy, defined as multiple species sharing similar arrays of traits, is highest in the central Indo-Pacific biodiversity hotspot. While these Indo-Pacific provinces are globally important reserves of coral reef resilience and function, peripheral species-poor regions are potentially more vulnerable to functional collapse, as indicated by a critical lack of redundancy among species and the reduced capacity for similar species to respond differently to chronic or acute stressors.\n          , \n            \n              Corals are major contributors to a range of key ecosystem functions on tropical reefs, including calcification, photosynthesis, nutrient cycling, and the provision of habitat structure. The abundance of corals is declining at multiple scales, and the species composition of assemblages is responding to escalating human pressures, including anthropogenic global warming. An urgent challenge is to understand the functional consequences of these shifts in abundance and composition in different biogeographical contexts. While global patterns of coral species richness are well known, the biogeography of coral functions in provinces and domains with high and low redundancy is poorly understood. Here, we quantify the functional traits of all currently recognized zooxanthellate coral species (\n              n\n              = 821) in both the Indo-Pacific and Atlantic domains to examine the relationships between species richness and the diversity and redundancy of functional trait space. We find that trait diversity is remarkably conserved (&gt;75% of the global total) along latitudinal and longitudinal gradients in species richness, falling away only in species-poor provinces (\n              n\n              &lt; 200), such as the Persian Gulf (52% of the global total), Hawaii (37%), the Caribbean (26%), and the East-Pacific (20%), where redundancy is also diminished. In the more species-poor provinces, large and ecologically important areas of trait space are empty, or occupied by just a few, highly distinctive species. These striking biogeographical differences in redundancy could affect the resilience of critical reef functions and highlight the vulnerability of relatively depauperate, peripheral locations, which are often a low priority for targeted conservation efforts.","container-title":"Proceedings of the National Academy of Sciences","DOI":"10.1073/pnas.1716643115","ISSN":"0027-8424, 1091-6490","issue":"12","journalAbbreviation":"Proc. Natl. Acad. Sci. U.S.A.","language":"en","page":"3084-3089","source":"DOI.org (Crossref)","title":"Biogeographical disparity in the functional diversity and redundancy of corals","volume":"115","author":[{"family":"McWilliam","given":"Mike"},{"family":"Hoogenboom","given":"Mia O."},{"family":"Baird","given":"Andrew H."},{"family":"Kuo","given":"Chao-Yang"},{"family":"Madin","given":"Joshua S."},{"family":"Hughes","given":"Terry P."}],"issued":{"date-parts":[["2018",3,20]]}}},{"id":384,"uris":["http://zotero.org/users/local/0pDY6SAD/items/FN4TTXE7"],"itemData":{"id":384,"type":"book","abstract":"A concise but comprehensive introduction to the biology of coral reefs, providing an overview of the ecology of coral reefs and their functioning, and the biology of their major species groups. The responses to modern environmental pressures, climate change, and use of their resources is also described","call-number":"578.778 9","collection-title":"Biology of habitats series","edition":"2nd ed","event-place":"Oxford","ISBN":"978-0-19-878734-1","language":"eng","publisher":"Oxford university press","publisher-place":"Oxford","source":"BnF ISBN","title":"The biology of coral reefs","author":[{"family":"Sheppard","given":"C.R.C"},{"family":"Davy","given":"S.K."},{"family":"Pilling","given":"G.M."},{"family":"Graham","given":"N."}],"issued":{"date-parts":[["2018"]]}}},{"id":403,"uris":["http://zotero.org/users/local/0pDY6SAD/items/Y2CZPQL3"],"itemData":{"id":403,"type":"article-journal","abstract":"Abstract\n            \n              Increased frequency of disturbances and anthropogenic activities are predicted to have a devastating impact on coral reefs that will ultimately change the composition of reef associated fish communities. We reviewed and analysed studies that document the effects of disturbance</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mediated coral loss on coral reef fishes. Meta</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analysis of 17 independent studies revealed that 62% of fish species declined in abundance within 3 years of disturbances that resulted in &gt;10%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mediated coral loss. Coral loss &gt;20%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of\n              Acanthaster planci\n              ). This is most evident among small bodied species and suggests the long</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term consequences of coral loss through coral bleaching and crown</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of</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thorn starfish outbreaks may be much more substantial than the short</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term effects currently documented.","container-title":"Global Change Biology","DOI":"10.1111/j.1365-2486.2006.01252.x","ISSN":"1354-1013, 1365-2486","issue":"11","journalAbbreviation":"Global Change Biology","language":"en","license":"http://onlinelibrary.wiley.com/termsAndConditions#vor","page":"2220-2234","source":"DOI.org (Crossref)","title":"Multiple disturbances and the global degradation of coral reefs: are reef fishes at risk or resilient?","title-short":"Multiple disturbances and the global degradation of coral reefs","volume":"12","author":[{"family":"Wilson","given":"Shaun K."},{"family":"Graham","given":"Nicholas A. J."},{"family":"Pratchett","given":"Morgan S."},{"family":"Jones","given":"Geoffrey P."},{"family":"Polunin","given":"Nicholas V. C."}],"issued":{"date-parts":[["2006",11]]}}},{"id":406,"uris":["http://zotero.org/users/local/0pDY6SAD/items/3KMNVGQ8"],"itemData":{"id":406,"type":"article-journal","abstract":"Abstract\n            \n              \n                \n                  Coral reefs underpin a range of ecosystem goods and services that contribute to the well</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being of millions of people. However, tropical coral reefs in the Anthropocene are likely to be functionally different from reefs in the past. In this perspective piece, we ask, what does the Anthropocene mean for the provision of ecosystem services from coral reefs?\n                \n                \n                  First, we provide examples of the provisioning, regulating, cultural and supporting services underpinned by coral reef ecosystems. We conclude that coral reef ecosystem service research has lagged behind multidisciplinary advances in broader ecosystem services science, such as an explicit recognition that interactions between social and ecological systems underpin ecosystem services.\n                \n                \n                  Second, drawing on tools from functional ecology, we outline how these social–ecological relationships can be incorporated into a mechanistic understanding of service provision and how this might be used to anticipate future changes in coral reef ecosystem services.\n                \n                \n                  Finally, we explore the emergence of novel reef ecosystem services, for example from tropicalized coastlines, or through changing technological connections to coral reefs. Indeed, when services are conceived as coming from social–ecological system dynamics, novelty in services can emerge from elements of the interactions between people and the ecosystem.\n                \n                \n                  This synthesis of the coral reef ecosystem services literature suggests the field is poorly prepared to understand the changing service provision anticipated in the Anthropocene. A new research agenda is needed that better connects reef functional ecology to ecosystem service provision. This research agenda should embrace more holistic approaches to ecosystem service research, recognizing them as co</w:instrText>
        </w:r>
        <w:r w:rsidR="00AB229E">
          <w:rPr>
            <w:rFonts w:ascii="Times New Roman" w:eastAsia="Rubik" w:hAnsi="Times New Roman" w:cs="Times New Roman"/>
            <w:sz w:val="24"/>
            <w:szCs w:val="24"/>
          </w:rPr>
          <w:instrText>‐</w:instrText>
        </w:r>
        <w:r w:rsidR="00AB229E">
          <w:rPr>
            <w:rFonts w:ascii="Rubik" w:eastAsia="Rubik" w:hAnsi="Rubik" w:cs="Rubik"/>
            <w:sz w:val="24"/>
            <w:szCs w:val="24"/>
          </w:rPr>
          <w:instrText xml:space="preserve">produced by ecosystems and society. Importantly, the likelihood of novel ecosystem service configurations requires further conceptualization and empirical assessment. As with current ecosystem services, the loss or gain of services will not affect all people equally and must be understood in the context in which they occur. With the uncertainty surrounding the future of coral reefs in the Anthropocene, research exploring how the benefits to people change will be of great importance.\n                \n              \n            \n            \n              A\n              plain language summary\n              is available for this article.","container-title":"Functional Ecology","DOI":"10.1111/1365-2435.13331","ISSN":"0269-8463, 1365-2435","issue":"6","journalAbbreviation":"Functional Ecology","language":"en","page":"1023-1034","source":"DOI.org (Crossref)","title":"Coral reef ecosystem services in the Anthropocene","volume":"33","author":[{"family":"Woodhead","given":"Anna J."},{"family":"Hicks","given":"Christina C."},{"family":"Norström","given":"Albert V."},{"family":"Williams","given":"Gareth J."},{"family":"Graham","given":"Nicholas A. J."}],"editor":[{"family":"Fox","given":"Charles"}],"issued":{"date-parts":[["2019",6]]}}}],"schema":"https://github.com/citation-style-language/schema/raw/master/csl-citation.json"} </w:instrText>
        </w:r>
        <w:r w:rsidR="001D4D81">
          <w:rPr>
            <w:rFonts w:ascii="Rubik" w:eastAsia="Rubik" w:hAnsi="Rubik" w:cs="Rubik"/>
            <w:sz w:val="24"/>
            <w:szCs w:val="24"/>
          </w:rPr>
          <w:fldChar w:fldCharType="separate"/>
        </w:r>
        <w:r w:rsidR="00AB229E" w:rsidRPr="00AB229E">
          <w:rPr>
            <w:rFonts w:ascii="Rubik" w:hAnsi="Rubik" w:cs="Rubik"/>
            <w:sz w:val="24"/>
          </w:rPr>
          <w:t>(Coker et al., 2014; McWilliam et al., 2018; Sheppard et al., 2018; Wilson et al., 2006; Woodhead et al., 2019)</w:t>
        </w:r>
        <w:r w:rsidR="001D4D81">
          <w:rPr>
            <w:rFonts w:ascii="Rubik" w:eastAsia="Rubik" w:hAnsi="Rubik" w:cs="Rubik"/>
            <w:sz w:val="24"/>
            <w:szCs w:val="24"/>
          </w:rPr>
          <w:fldChar w:fldCharType="end"/>
        </w:r>
        <w:r>
          <w:rPr>
            <w:rFonts w:ascii="Rubik" w:eastAsia="Rubik" w:hAnsi="Rubik" w:cs="Rubik"/>
            <w:sz w:val="24"/>
            <w:szCs w:val="24"/>
          </w:rPr>
          <w:t xml:space="preserve">. Coral survival and persistence in the Anthropocene are uncertain </w:t>
        </w:r>
        <w:r w:rsidR="001D4D81">
          <w:rPr>
            <w:rFonts w:ascii="Rubik" w:eastAsia="Rubik" w:hAnsi="Rubik" w:cs="Rubik"/>
            <w:sz w:val="24"/>
            <w:szCs w:val="24"/>
          </w:rPr>
          <w:fldChar w:fldCharType="begin"/>
        </w:r>
        <w:r w:rsidR="001D4D81">
          <w:rPr>
            <w:rFonts w:ascii="Rubik" w:eastAsia="Rubik" w:hAnsi="Rubik" w:cs="Rubik"/>
            <w:sz w:val="24"/>
            <w:szCs w:val="24"/>
          </w:rPr>
          <w:instrText xml:space="preserve"> ADDIN ZOTERO_ITEM CSL_CITATION {"citationID":"qLhwmbNc","properties":{"formattedCitation":"(Bleuel et al., 2021; Freeman et al., 2013)","plainCitation":"(Bleuel et al., 2021; Freeman et al., 2013)","noteIndex":0},"citationItems":[{"id":297,"uris":["http://zotero.org/users/local/0pDY6SAD/items/FDGNUPAK"],"itemData":{"id":297,"type":"article-journal","abstract":"Abstract\n            Global climate change is a major threat to reefs by increasing the frequency and severity of coral bleaching events over time, reducing coral cover and diversity. Ocean warming may cause shifts in coral communities by increasing temperatures above coral’s upper thermal limits in tropical regions, and by making extratropical regions (marginal reefs) more suitable and potential refugia. We used Bayesian models to project coral occurrence, cover and bleaching probabilities in Southwestern Atlantic and predicted how these probabilities will change under a high-emission scenario (RCP8.5). By overlapping these projections, we categorized areas that combine high probabilities of coral occurrence, cover and bleaching as vulnerability-hotspots. Current coral occurrence and cover probabilities were higher in the tropics (1°S–20°S) but both will decrease and shift to new suitable extratropical reefs (20°S–27°S; tropicalization) with ocean warming. Over 90% of the area present low and mild vulnerability, while the vulnerability-hotspots represent</w:instrText>
        </w:r>
        <w:r w:rsidR="001D4D81">
          <w:rPr>
            <w:rFonts w:ascii="Times New Roman" w:eastAsia="Rubik" w:hAnsi="Times New Roman" w:cs="Times New Roman"/>
            <w:sz w:val="24"/>
            <w:szCs w:val="24"/>
          </w:rPr>
          <w:instrText> </w:instrText>
        </w:r>
        <w:r w:rsidR="001D4D81">
          <w:rPr>
            <w:rFonts w:ascii="Rubik" w:eastAsia="Rubik" w:hAnsi="Rubik" w:cs="Rubik"/>
            <w:sz w:val="24"/>
            <w:szCs w:val="24"/>
          </w:rPr>
          <w:instrText>~</w:instrText>
        </w:r>
        <w:r w:rsidR="001D4D81">
          <w:rPr>
            <w:rFonts w:ascii="Times New Roman" w:eastAsia="Rubik" w:hAnsi="Times New Roman" w:cs="Times New Roman"/>
            <w:sz w:val="24"/>
            <w:szCs w:val="24"/>
          </w:rPr>
          <w:instrText> </w:instrText>
        </w:r>
        <w:r w:rsidR="001D4D81">
          <w:rPr>
            <w:rFonts w:ascii="Rubik" w:eastAsia="Rubik" w:hAnsi="Rubik" w:cs="Rubik"/>
            <w:sz w:val="24"/>
            <w:szCs w:val="24"/>
          </w:rPr>
          <w:instrText xml:space="preserve">3% under current and future scenarios, but include the most biodiverse reef complex in South Atlantic (13°S–18°S; Abrolhos Bank). As bleaching probabilities increase with warming, the least vulnerable areas that could act as potential refugia are predicted to reduce by 50%. Predicting potential refugia and highly vulnerable areas can inform conservation actions to face climate change.","container-title":"Scientific Reports","DOI":"10.1038/s41598-021-92202-2","ISSN":"2045-2322","issue":"1","journalAbbreviation":"Sci Rep","language":"en","page":"12833","source":"DOI.org (Crossref)","title":"Coral distribution and bleaching vulnerability areas in Southwestern Atlantic under ocean warming","volume":"11","author":[{"family":"Bleuel","given":"Jessica"},{"family":"Pennino","given":"Maria Grazia"},{"family":"Longo","given":"Guilherme O."}],"issued":{"date-parts":[["2021",6,25]]}}},{"id":333,"uris":["http://zotero.org/users/local/0pDY6SAD/items/AJS963TJ"],"itemData":{"id":333,"type":"article-journal","container-title":"PLoS ONE","DOI":"10.1371/journal.pone.0082404","ISSN":"1932-6203","issue":"12","journalAbbreviation":"PLoS ONE","language":"en","page":"e82404","source":"DOI.org (Crossref)","title":"Coral Reef Habitat Response to Climate Change Scenarios","volume":"8","author":[{"family":"Freeman","given":"Lauren A."},{"family":"Kleypas","given":"Joan A."},{"family":"Miller","given":"Arthur J."}],"editor":[{"family":"Bograd","given":"Steven J."}],"issued":{"date-parts":[["2013",12,5]]}}}],"schema":"https://github.com/citation-style-language/schema/raw/master/csl-citation.json"} </w:instrText>
        </w:r>
        <w:r w:rsidR="001D4D81">
          <w:rPr>
            <w:rFonts w:ascii="Rubik" w:eastAsia="Rubik" w:hAnsi="Rubik" w:cs="Rubik"/>
            <w:sz w:val="24"/>
            <w:szCs w:val="24"/>
          </w:rPr>
          <w:fldChar w:fldCharType="separate"/>
        </w:r>
        <w:r w:rsidR="001D4D81" w:rsidRPr="001D4D81">
          <w:rPr>
            <w:rFonts w:ascii="Rubik" w:hAnsi="Rubik" w:cs="Rubik"/>
            <w:sz w:val="24"/>
          </w:rPr>
          <w:t>(Bleuel et al., 2021; Freeman et al., 2013)</w:t>
        </w:r>
        <w:r w:rsidR="001D4D81">
          <w:rPr>
            <w:rFonts w:ascii="Rubik" w:eastAsia="Rubik" w:hAnsi="Rubik" w:cs="Rubik"/>
            <w:sz w:val="24"/>
            <w:szCs w:val="24"/>
          </w:rPr>
          <w:fldChar w:fldCharType="end"/>
        </w:r>
        <w:r>
          <w:rPr>
            <w:rFonts w:ascii="Rubik" w:eastAsia="Rubik" w:hAnsi="Rubik" w:cs="Rubik"/>
            <w:sz w:val="24"/>
            <w:szCs w:val="24"/>
          </w:rPr>
          <w:t xml:space="preserve">, posing threats to the complex network of species relying on corals </w:t>
        </w:r>
        <w:r w:rsidR="001D4D81">
          <w:rPr>
            <w:rFonts w:ascii="Rubik" w:eastAsia="Rubik" w:hAnsi="Rubik" w:cs="Rubik"/>
            <w:sz w:val="24"/>
            <w:szCs w:val="24"/>
          </w:rPr>
          <w:fldChar w:fldCharType="begin"/>
        </w:r>
        <w:r w:rsidR="001D4D81">
          <w:rPr>
            <w:rFonts w:ascii="Rubik" w:eastAsia="Rubik" w:hAnsi="Rubik" w:cs="Rubik"/>
            <w:sz w:val="24"/>
            <w:szCs w:val="24"/>
          </w:rPr>
          <w:instrText xml:space="preserve"> ADDIN ZOTERO_ITEM CSL_CITATION {"citationID":"ETEH1mw4","properties":{"formattedCitation":"(Bellwood et al., 2004; Strona et al., 2021; Tebbett et al., 2023; Woodhead et al., 2019)","plainCitation":"(Bellwood et al., 2004; Strona et al., 2021; Tebbett et al., 2023; Woodhead et al., 2019)","noteIndex":0},"citationItems":[{"id":295,"uris":["http://zotero.org/users/local/0pDY6SAD/items/VXLPNM78"],"itemData":{"id":295,"type":"article-journal","container-title":"Nature","DOI":"10.1038/nature02691","ISSN":"0028-0836, 1476-4687","issue":"6994","journalAbbreviation":"Nature","language":"en","license":"http://www.springer.com/tdm","page":"827-833","source":"DOI.org (Crossref)","title":"Confronting the coral reef crisis","volume":"429","author":[{"family":"Bellwood","given":"D. R."},{"family":"Hughes","given":"T. P."},{"family":"Folke","given":"C."},{"family":"Nyström","given":"M."}],"issued":{"date-parts":[["2004",6]]}}},{"id":223,"uris":["http://zotero.org/users/local/0pDY6SAD/items/UNMRY8E4"],"itemData":{"id":223,"type":"article-journal","abstract":"Reef fishes are a treasured part of marine biodiversity, and also provide needed protein for many millions of people. Although most reef fishes might survive projected increases in ocean temperatures, corals are less tolerant. A few fish species strictly depend on corals for food and shelter, suggesting that coral extinctions could lead to some secondary fish extinctions. However, secondary extinctions could extend far beyond those few coral-dependent species. Furthermore, it is yet unknown how such fish declines might vary around the world. Current coral mass mortalities led us to ask how fish communities would respond to coral loss within and across oceans. We mapped 6964 coral-reef-fish species and 119 coral genera, and then regressed reef-fish species richness against coral generic richness at the 1° scale (after controlling for biogeographic factors that drive species diversification). Consistent with small-scale studies, statistical extrapolations suggested that local fish richness across the globe would be around half its current value in a hypothetical world without coral, leading to more areas with low or intermediate fish species richness and fewer fish diversity hotspots.","container-title":"Proceedings of the Royal Society B: Biological Sciences","DOI":"10.1098/rspb.2021.0274","ISSN":"0962-8452, 1471-2954","issue":"1953","journalAbbreviation":"Proc. R. Soc. B.","language":"en","page":"20210274","source":"DOI.org (Crossref)","title":"Global tropical reef fish richness could decline by around half if corals are lost","volume":"288","author":[{"family":"Strona","given":"Giovanni"},{"family":"Lafferty","given":"Kevin D."},{"family":"Fattorini","given":"Simone"},{"family":"Beck","given":"Pieter S. A."},{"family":"Guilhaumon","given":"François"},{"family":"Arrigoni","given":"Roberto"},{"family":"Montano","given":"Simone"},{"family":"Seveso","given":"Davide"},{"family":"Galli","given":"Paolo"},{"family":"Planes","given":"Serge"},{"family":"Parravicini","given":"Valeriano"}],"issued":{"date-parts":[["2021",6,30]]}}},{"id":225,"uris":["http://zotero.org/users/local/0pDY6SAD/items/GFHHCU22"],"itemData":{"id":225,"type":"article-journal","container-title":"Nature Ecology &amp; Evolution","DOI":"10.1038/s41559-022-01937-2","ISSN":"2397-334X","issue":"1","journalAbbreviation":"Nat Ecol Evol","language":"en","page":"71-81","source":"DOI.org (Crossref)","title":"Benthic composition changes on coral reefs at global scales","volume":"7","author":[{"family":"Tebbett","given":"Sterling B."},{"family":"Connolly","given":"Sean R."},{"family":"Bellwood","given":"David R."}],"issued":{"date-parts":[["2023",1,9]]}}},{"id":406,"uris":["http://zotero.org/users/local/0pDY6SAD/items/3KMNVGQ8"],"itemData":{"id":406,"type":"article-journal","abstract":"Abstract\n            \n              \n                \n                  Coral reefs underpin a range of ecosystem goods and services that contribute to the well</w:instrText>
        </w:r>
        <w:r w:rsidR="001D4D81">
          <w:rPr>
            <w:rFonts w:ascii="Times New Roman" w:eastAsia="Rubik" w:hAnsi="Times New Roman" w:cs="Times New Roman"/>
            <w:sz w:val="24"/>
            <w:szCs w:val="24"/>
          </w:rPr>
          <w:instrText>‐</w:instrText>
        </w:r>
        <w:r w:rsidR="001D4D81">
          <w:rPr>
            <w:rFonts w:ascii="Rubik" w:eastAsia="Rubik" w:hAnsi="Rubik" w:cs="Rubik"/>
            <w:sz w:val="24"/>
            <w:szCs w:val="24"/>
          </w:rPr>
          <w:instrText>being of millions of people. However, tropical coral reefs in the Anthropocene are likely to be functionally different from reefs in the past. In this perspective piece, we ask, what does the Anthropocene mean for the provision of ecosystem services from coral reefs?\n                \n                \n                  First, we provide examples of the provisioning, regulating, cultural and supporting services underpinned by coral reef ecosystems. We conclude that coral reef ecosystem service research has lagged behind multidisciplinary advances in broader ecosystem services science, such as an explicit recognition that interactions between social and ecological systems underpin ecosystem services.\n                \n                \n                  Second, drawing on tools from functional ecology, we outline how these social–ecological relationships can be incorporated into a mechanistic understanding of service provision and how this might be used to anticipate future changes in coral reef ecosystem services.\n                \n                \n                  Finally, we explore the emergence of novel reef ecosystem services, for example from tropicalized coastlines, or through changing technological connections to coral reefs. Indeed, when services are conceived as coming from social–ecological system dynamics, novelty in services can emerge from elements of the interactions between people and the ecosystem.\n                \n                \n                  This synthesis of the coral reef ecosystem services literature suggests the field is poorly prepared to understand the changing service provision anticipated in the Anthropocene. A new research agenda is needed that better connects reef functional ecology to ecosystem service provision. This research agenda should embrace more holistic approaches to ecosystem service research, recognizing them as co</w:instrText>
        </w:r>
        <w:r w:rsidR="001D4D81">
          <w:rPr>
            <w:rFonts w:ascii="Times New Roman" w:eastAsia="Rubik" w:hAnsi="Times New Roman" w:cs="Times New Roman"/>
            <w:sz w:val="24"/>
            <w:szCs w:val="24"/>
          </w:rPr>
          <w:instrText>‐</w:instrText>
        </w:r>
        <w:r w:rsidR="001D4D81">
          <w:rPr>
            <w:rFonts w:ascii="Rubik" w:eastAsia="Rubik" w:hAnsi="Rubik" w:cs="Rubik"/>
            <w:sz w:val="24"/>
            <w:szCs w:val="24"/>
          </w:rPr>
          <w:instrText xml:space="preserve">produced by ecosystems and society. Importantly, the likelihood of novel ecosystem service configurations requires further conceptualization and empirical assessment. As with current ecosystem services, the loss or gain of services will not affect all people equally and must be understood in the context in which they occur. With the uncertainty surrounding the future of coral reefs in the Anthropocene, research exploring how the benefits to people change will be of great importance.\n                \n              \n            \n            \n              A\n              plain language summary\n              is available for this article.","container-title":"Functional Ecology","DOI":"10.1111/1365-2435.13331","ISSN":"0269-8463, 1365-2435","issue":"6","journalAbbreviation":"Functional Ecology","language":"en","page":"1023-1034","source":"DOI.org (Crossref)","title":"Coral reef ecosystem services in the Anthropocene","volume":"33","author":[{"family":"Woodhead","given":"Anna J."},{"family":"Hicks","given":"Christina C."},{"family":"Norström","given":"Albert V."},{"family":"Williams","given":"Gareth J."},{"family":"Graham","given":"Nicholas A. J."}],"editor":[{"family":"Fox","given":"Charles"}],"issued":{"date-parts":[["2019",6]]}}}],"schema":"https://github.com/citation-style-language/schema/raw/master/csl-citation.json"} </w:instrText>
        </w:r>
        <w:r w:rsidR="001D4D81">
          <w:rPr>
            <w:rFonts w:ascii="Rubik" w:eastAsia="Rubik" w:hAnsi="Rubik" w:cs="Rubik"/>
            <w:sz w:val="24"/>
            <w:szCs w:val="24"/>
          </w:rPr>
          <w:fldChar w:fldCharType="separate"/>
        </w:r>
        <w:r w:rsidR="001D4D81" w:rsidRPr="001D4D81">
          <w:rPr>
            <w:rFonts w:ascii="Rubik" w:hAnsi="Rubik" w:cs="Rubik"/>
            <w:sz w:val="24"/>
          </w:rPr>
          <w:t>(Bellwood et al., 2004; Strona et al., 2021; Tebbett et al., 2023; Woodhead et al., 2019)</w:t>
        </w:r>
        <w:r w:rsidR="001D4D81">
          <w:rPr>
            <w:rFonts w:ascii="Rubik" w:eastAsia="Rubik" w:hAnsi="Rubik" w:cs="Rubik"/>
            <w:sz w:val="24"/>
            <w:szCs w:val="24"/>
          </w:rPr>
          <w:fldChar w:fldCharType="end"/>
        </w:r>
        <w:r>
          <w:rPr>
            <w:rFonts w:ascii="Rubik" w:eastAsia="Rubik" w:hAnsi="Rubik" w:cs="Rubik"/>
            <w:sz w:val="24"/>
            <w:szCs w:val="24"/>
          </w:rPr>
          <w:t xml:space="preserve">. Cascading loss of reef fish species and functions as a response to coral loss in Southwestern Atlantic reefs revealed by the Attack-Tolerance Curves (ATC) suggests a concerning scenario. Southwestern Atlantic reefs are overlooked marginal reefs, characterized by low coral cover </w:t>
        </w:r>
        <w:r w:rsidR="001D4D81">
          <w:rPr>
            <w:rFonts w:ascii="Rubik" w:eastAsia="Rubik" w:hAnsi="Rubik" w:cs="Rubik"/>
            <w:sz w:val="24"/>
            <w:szCs w:val="24"/>
          </w:rPr>
          <w:fldChar w:fldCharType="begin"/>
        </w:r>
        <w:r w:rsidR="001D4D81">
          <w:rPr>
            <w:rFonts w:ascii="Rubik" w:eastAsia="Rubik" w:hAnsi="Rubik" w:cs="Rubik"/>
            <w:sz w:val="24"/>
            <w:szCs w:val="24"/>
          </w:rPr>
          <w:instrText xml:space="preserve"> ADDIN ZOTERO_ITEM CSL_CITATION {"citationID":"p6Dx2tni","properties":{"formattedCitation":"(Aued et al., 2018; Kleypas et al., 1999; Schoepf et al., 2023)","plainCitation":"(Aued et al., 2018; Kleypas et al., 1999; Schoepf et al., 2023)","noteIndex":0},"citationItems":[{"id":168,"uris":["http://zotero.org/users/local/0pDY6SAD/items/CZXSW7VG"],"itemData":{"id":168,"type":"article-journal","container-title":"PLOS ONE","DOI":"10.1371/journal.pone.0198452","ISSN":"1932-6203","issue":"6","journalAbbreviation":"PLoS ONE","language":"en","page":"e0198452","source":"DOI.org (Crossref)","title":"Large-scale patterns of benthic marine communities in the Brazilian Province","volume":"13","author":[{"family":"Aued","given":"Anaide W."},{"family":"Smith","given":"Franz"},{"family":"Quimbayo","given":"Juan P."},{"family":"Cândido","given":"Davi V."},{"family":"Longo","given":"Guilherme O."},{"family":"Ferreira","given":"Carlos E. L."},{"family":"Witman","given":"Jon D."},{"family":"Floeter","given":"Sergio R."},{"family":"Segal","given":"Bárbara"}],"editor":[{"family":"Patterson","given":"Heather M."}],"issued":{"date-parts":[["2018",6,8]]}}},{"id":345,"uris":["http://zotero.org/users/local/0pDY6SAD/items/LJWBT79C"],"itemData":{"id":345,"type":"article-journal","container-title":"American Zoologist","DOI":"10.1093/icb/39.1.146","ISSN":"0003-1569","issue":"1","journalAbbreviation":"Am Zool","language":"en","page":"146-159","source":"DOI.org (Crossref)","title":"Environmental Limits to Coral Reef Development: Where Do We Draw the Line?","title-short":"Environmental Limits to Coral Reef Development","volume":"39","author":[{"family":"Kleypas","given":"Joan A."},{"family":"Mcmanus","given":"John W."},{"family":"Meñez","given":"Lambert A. B."}],"issued":{"date-parts":[["1999",2]]}}},{"id":382,"uris":["http://zotero.org/users/local/0pDY6SAD/items/GC3ZBHHW"],"itemData":{"id":382,"type":"article-journal","container-title":"Science of The Total Environment","DOI":"10.1016/j.scitotenv.2023.163688","ISSN":"00489697","journalAbbreviation":"Science of The Total Environment","language":"en","page":"163688","source":"DOI.org (Crossref)","title":"Corals at the edge of environmental limits: A new conceptual framework to re-define marginal and extreme coral communities","title-short":"Corals at the edge of environmental limits","volume":"884","author":[{"family":"Schoepf","given":"Verena"},{"family":"Baumann","given":"Justin H."},{"family":"Barshis","given":"Daniel J."},{"family":"Browne","given":"Nicola K."},{"family":"Camp","given":"Emma F."},{"family":"Comeau","given":"Steeve"},{"family":"Cornwall","given":"Christopher E."},{"family":"Guzmán","given":"Héctor M."},{"family":"Riegl","given":"Bernhard"},{"family":"Rodolfo-Metalpa","given":"Riccardo"},{"family":"Sommer","given":"Brigitte"}],"issued":{"date-parts":[["2023",8]]}}}],"schema":"https://github.com/citation-style-language/schema/raw/master/csl-citation.json"} </w:instrText>
        </w:r>
        <w:r w:rsidR="001D4D81">
          <w:rPr>
            <w:rFonts w:ascii="Rubik" w:eastAsia="Rubik" w:hAnsi="Rubik" w:cs="Rubik"/>
            <w:sz w:val="24"/>
            <w:szCs w:val="24"/>
          </w:rPr>
          <w:fldChar w:fldCharType="separate"/>
        </w:r>
        <w:r w:rsidR="001D4D81" w:rsidRPr="001D4D81">
          <w:rPr>
            <w:rFonts w:ascii="Rubik" w:hAnsi="Rubik" w:cs="Rubik"/>
            <w:sz w:val="24"/>
          </w:rPr>
          <w:t>(Aued et al., 2018; Kleypas et al., 1999; Schoepf et al., 2023)</w:t>
        </w:r>
        <w:r w:rsidR="001D4D81">
          <w:rPr>
            <w:rFonts w:ascii="Rubik" w:eastAsia="Rubik" w:hAnsi="Rubik" w:cs="Rubik"/>
            <w:sz w:val="24"/>
            <w:szCs w:val="24"/>
          </w:rPr>
          <w:fldChar w:fldCharType="end"/>
        </w:r>
        <w:r>
          <w:rPr>
            <w:rFonts w:ascii="Rubik" w:eastAsia="Rubik" w:hAnsi="Rubik" w:cs="Rubik"/>
            <w:sz w:val="24"/>
            <w:szCs w:val="24"/>
          </w:rPr>
          <w:t xml:space="preserve">, and are typically excluded from discussions and analyses addressing biodiversity loss resulting from coral decline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{"citationID":"udRLGr2L","properties":{"formattedCitation":"(Giglio et al., 2023)","plainCitation":"(Giglio et al., 2023)","noteIndex":0},"citationItems":[{"id":336,"uris":["http://zotero.org/users/local/0pDY6SAD/items/3ANYY9I3"],"itemData":{"id":336,"type":"article-journal","container-title":"Environmental Management","DOI":"10.1007/s00267-023-01912-y","ISSN":"0364-152X, 1432-1009","journalAbbreviation":"Environmental Management","language":"en","source":"DOI.org (Crossref)","title":"A Global Systematic Literature Review of Ecosystem Services in Reef Environments","URL":"https://link.springer.com/10.1007/s00267-023-01912-y","author":[{"family":"Giglio","given":"Vinicius J."},{"family":"Aued","given":"Anaide W."},{"family":"Cordeiro","given":"Cesar A. M. M."},{"family":"Eggertsen","given":"Linda"},{"family":"S. Ferrari","given":"Débora"},{"family":"Gonçalves","given":"Leandra R."},{"family":"Hanazaki","given":"Natalia"},{"family":"Luiz","given":"Osmar J."},{"family":"Luza","given":"André L."},{"family":"Mendes","given":"Thiago C."},{"family":"Pinheiro","given":"Hudson T."},{"family":"Segal","given":"Bárbara"},{"family":"Waechter","given":"Luiza S."},{"family":"Bender","given":"Mariana G."}],"accessed":{"date-parts":[["2024",8,9]]},"issued":{"date-parts":[["2023",11,25]]}}}],"schema":"https://github.com/citation-style-language/schema/raw/master/csl-citation.json"}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(Giglio et al., 2023)</w:t>
        </w:r>
        <w:r w:rsidR="00E050F4">
          <w:rPr>
            <w:rFonts w:ascii="Rubik" w:eastAsia="Rubik" w:hAnsi="Rubik" w:cs="Rubik"/>
            <w:sz w:val="24"/>
            <w:szCs w:val="24"/>
          </w:rPr>
          <w:fldChar w:fldCharType="end"/>
        </w:r>
        <w:r>
          <w:rPr>
            <w:rFonts w:ascii="Rubik" w:eastAsia="Rubik" w:hAnsi="Rubik" w:cs="Rubik"/>
            <w:sz w:val="24"/>
            <w:szCs w:val="24"/>
          </w:rPr>
          <w:t xml:space="preserve">. This exclusion can have multiple causes, including the lower diversity of corals and fish when compared to coral reefs found in other biogeographic regions, and the generalist relationships between corals and fish in the region. Despite this, the loss of habitat patches with low overall coverage can </w:t>
        </w:r>
        <w:r>
          <w:rPr>
            <w:rFonts w:ascii="Rubik" w:eastAsia="Rubik" w:hAnsi="Rubik" w:cs="Rubik"/>
            <w:sz w:val="24"/>
            <w:szCs w:val="24"/>
          </w:rPr>
          <w:lastRenderedPageBreak/>
          <w:t>have a disproportionate impact on ecological networks, as shown in other systems such as plant-insect networks in farmlands</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{"citationID":"bw1DBN5V","properties":{"formattedCitation":"(Evans et al., 2013)","plainCitation":"(Evans et al., 2013)","noteIndex":0},"citationItems":[{"id":328,"uris":["http://zotero.org/users/local/0pDY6SAD/items/58S5W46V"],"itemData":{"id":328,"type":"article-journal","abstract":"Abstract\n            There have been considerable advances in our understanding of the tolerance of species interaction networks to sequential extinctions of plants and animals. However, communities of species exist in a mosaic of habitats, and the vulnerability of habitats to anthropogenic change varies. Here, we model the cascading effects of habitat loss, driven by plant extinctions, on the robustness of multiple animal groups. Our network is constructed from empirical observations of 11 animal groups in 12 habitats on farmland. We simulated sequential habitat removal scenarios: randomly; according to prior information; and with a genetic algorithm to identify best</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 and worst</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case permutations of habitat loss. We identified two semi</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natural habitats (waste ground and hedgerows together comprising &lt; 5% of the total area of the farm) as disproportionately important to the integrity of the overall network. Our approach provides a new tool for network ecologists and for directing the management and restoration of multiple</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habitat sites.","container-title":"Ecology Letters","DOI":"10.1111/ele.12117","ISSN":"1461-023X, 1461-0248","issue":"7","journalAbbreviation":"Ecology Letters","language":"en","page":"844-852","source":"DOI.org (Crossref)","title":"The robustness of a network of ecological networks to habitat loss","volume":"16","author":[{"family":"Evans","given":"Darren M."},{"family":"Pocock","given":"Michael J. O."},{"family":"Memmott","given":"Jane"}],"editor":[{"family":"Dunne","given":"Jennifer"}],"issued":{"date-parts":[["2013",7]]}}}],"schema":"https://github.com/citation-style-language/schema/raw/master/csl-citation.json"}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(Evans et al., 2013)</w:t>
        </w:r>
        <w:r w:rsidR="00E050F4">
          <w:rPr>
            <w:rFonts w:ascii="Rubik" w:eastAsia="Rubik" w:hAnsi="Rubik" w:cs="Rubik"/>
            <w:sz w:val="24"/>
            <w:szCs w:val="24"/>
          </w:rPr>
          <w:fldChar w:fldCharType="end"/>
        </w:r>
        <w:r>
          <w:rPr>
            <w:rFonts w:ascii="Rubik" w:eastAsia="Rubik" w:hAnsi="Rubik" w:cs="Rubik"/>
            <w:sz w:val="24"/>
            <w:szCs w:val="24"/>
          </w:rPr>
          <w:t xml:space="preserve">. The shape of the ATC curves, with steep declines in taxonomic diversity (for direct and indirect scenarios) and functional diversity (only the indirect scenario), depict two interesting aspects concerning the robustness of this network. </w:t>
        </w:r>
      </w:ins>
    </w:p>
    <w:p w14:paraId="0000009B" w14:textId="7A1EC727" w:rsidR="00AD720D" w:rsidRDefault="004B2E2A">
      <w:pPr>
        <w:spacing w:line="480" w:lineRule="auto"/>
        <w:rPr>
          <w:ins w:id="784" w:author="André Luís Luza" w:date="2024-08-13T21:42:00Z"/>
          <w:rFonts w:ascii="Rubik" w:eastAsia="Rubik" w:hAnsi="Rubik" w:cs="Rubik"/>
          <w:sz w:val="24"/>
          <w:szCs w:val="24"/>
        </w:rPr>
      </w:pPr>
      <w:ins w:id="785" w:author="André Luís Luza" w:date="2024-08-13T21:42:00Z">
        <w:r>
          <w:rPr>
            <w:rFonts w:ascii="Rubik" w:eastAsia="Rubik" w:hAnsi="Rubik" w:cs="Rubik"/>
            <w:sz w:val="24"/>
            <w:szCs w:val="24"/>
          </w:rPr>
          <w:tab/>
          <w:t xml:space="preserve">The analyzed fish assemblages demonstrated </w:t>
        </w:r>
        <w:r w:rsidR="00041C89">
          <w:rPr>
            <w:rFonts w:ascii="Rubik" w:eastAsia="Rubik" w:hAnsi="Rubik" w:cs="Rubik"/>
            <w:sz w:val="24"/>
            <w:szCs w:val="24"/>
          </w:rPr>
          <w:t xml:space="preserve">some </w:t>
        </w:r>
        <w:r>
          <w:rPr>
            <w:rFonts w:ascii="Rubik" w:eastAsia="Rubik" w:hAnsi="Rubik" w:cs="Rubik"/>
            <w:sz w:val="24"/>
            <w:szCs w:val="24"/>
          </w:rPr>
          <w:t xml:space="preserve">ability to sustain functional diversity even in the face of direct losses of coral-associated fish. This </w:t>
        </w:r>
        <w:r w:rsidR="00041C89">
          <w:rPr>
            <w:rFonts w:ascii="Rubik" w:eastAsia="Rubik" w:hAnsi="Rubik" w:cs="Rubik"/>
            <w:sz w:val="24"/>
            <w:szCs w:val="24"/>
          </w:rPr>
          <w:t xml:space="preserve">might indicate </w:t>
        </w:r>
        <w:r>
          <w:rPr>
            <w:rFonts w:ascii="Rubik" w:eastAsia="Rubik" w:hAnsi="Rubik" w:cs="Rubik"/>
            <w:sz w:val="24"/>
            <w:szCs w:val="24"/>
          </w:rPr>
          <w:t xml:space="preserve">functional resistance of </w:t>
        </w:r>
      </w:ins>
      <w:customXmlInsRangeStart w:id="786" w:author="André Luís Luza" w:date="2024-08-13T21:42:00Z"/>
      <w:sdt>
        <w:sdtPr>
          <w:tag w:val="goog_rdk_51"/>
          <w:id w:val="-1245953361"/>
        </w:sdtPr>
        <w:sdtEndPr/>
        <w:sdtContent>
          <w:customXmlInsRangeEnd w:id="786"/>
          <w:customXmlInsRangeStart w:id="787" w:author="André Luís Luza" w:date="2024-08-13T21:42:00Z"/>
        </w:sdtContent>
      </w:sdt>
      <w:customXmlInsRangeEnd w:id="787"/>
      <w:ins w:id="788" w:author="André Luís Luza" w:date="2024-08-13T21:42:00Z">
        <w:r>
          <w:rPr>
            <w:rFonts w:ascii="Rubik" w:eastAsia="Rubik" w:hAnsi="Rubik" w:cs="Rubik"/>
            <w:sz w:val="24"/>
            <w:szCs w:val="24"/>
          </w:rPr>
          <w:t xml:space="preserve">coral-associated fish to direct </w:t>
        </w:r>
        <w:r w:rsidR="00041C89">
          <w:rPr>
            <w:rFonts w:ascii="Rubik" w:eastAsia="Rubik" w:hAnsi="Rubik" w:cs="Rubik"/>
            <w:sz w:val="24"/>
            <w:szCs w:val="24"/>
          </w:rPr>
          <w:t xml:space="preserve">coral </w:t>
        </w:r>
        <w:r>
          <w:rPr>
            <w:rFonts w:ascii="Rubik" w:eastAsia="Rubik" w:hAnsi="Rubik" w:cs="Rubik"/>
            <w:sz w:val="24"/>
            <w:szCs w:val="24"/>
          </w:rPr>
          <w:t>losses</w:t>
        </w:r>
        <w:r w:rsidR="00041C89">
          <w:rPr>
            <w:rFonts w:ascii="Rubik" w:eastAsia="Rubik" w:hAnsi="Rubik" w:cs="Rubik"/>
            <w:sz w:val="24"/>
            <w:szCs w:val="24"/>
          </w:rPr>
          <w:t>. C</w:t>
        </w:r>
        <w:r>
          <w:rPr>
            <w:rFonts w:ascii="Rubik" w:eastAsia="Rubik" w:hAnsi="Rubik" w:cs="Rubik"/>
            <w:sz w:val="24"/>
            <w:szCs w:val="24"/>
          </w:rPr>
          <w:t>oral-associated fish may exhibit a limited and generalized reliance on coral habitats</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{"citationID":"86SseWLd","properties":{"formattedCitation":"(Muruga et al., 2024; Wismer et al., 2019)","plainCitation":"(Muruga et al., 2024; Wismer et al., 2019)","noteIndex":0},"citationItems":[{"id":367,"uris":["http://zotero.org/users/local/0pDY6SAD/items/2N777FM9"],"itemData":{"id":367,"type":"article-journal","container-title":"Nature Ecology &amp; Evolution","DOI":"10.1038/s41559-024-02334-7","ISSN":"2397-334X","issue":"4","journalAbbreviation":"Nat Ecol Evol","language":"en","page":"676-685","source":"DOI.org (Crossref)","title":"Meta-analysis reveals weak associations between reef fishes and corals","volume":"8","author":[{"family":"Muruga","given":"Pooventhran"},{"family":"Siqueira","given":"Alexandre C."},{"family":"Bellwood","given":"David R."}],"issued":{"date-parts":[["2024",2,19]]}}},{"id":404,"uris":["http://zotero.org/users/local/0pDY6SAD/items/WX2UBZLJ"],"itemData":{"id":404,"type":"article-journal","abstract":"Abstract\n            \n              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habitat-providing\n              Acropora\n              corals, we show that populations of obligate coral-dependent fishes, including\n              Pomacentrus moluccensis\n              ,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lack\n              Acropora\n              , following devastating climatic disturbances. This persistence without\n              Acropora\n              corals offers grounds for cautious optimism; for coral-dwelling fishes, corals may be a preferred habitat, not an obligate requirement.","container-title":"Communications Biology","DOI":"10.1038/s42003-019-0703-0","ISSN":"2399-3642","issue":"1","journalAbbreviation":"Commun Biol","language":"en","page":"456","source":"DOI.org (Crossref)","title":"Young fishes persist despite coral loss on the Great Barrier Reef","volume":"2","author":[{"family":"Wismer","given":"Sharon"},{"family":"Tebbett","given":"Sterling B."},{"family":"Streit","given":"Robert P."},{"family":"Bellwood","given":"David R."}],"issued":{"date-parts":[["2019",12,6]]}}}],"schema":"https://github.com/citation-style-language/schema/raw/master/csl-citation.json"}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(Muruga et al., 2024; Wismer et al., 2019)</w:t>
        </w:r>
        <w:r w:rsidR="00E050F4">
          <w:rPr>
            <w:rFonts w:ascii="Rubik" w:eastAsia="Rubik" w:hAnsi="Rubik" w:cs="Rubik"/>
            <w:sz w:val="24"/>
            <w:szCs w:val="24"/>
          </w:rPr>
          <w:fldChar w:fldCharType="end"/>
        </w:r>
        <w:r>
          <w:rPr>
            <w:rFonts w:ascii="Rubik" w:eastAsia="Rubik" w:hAnsi="Rubik" w:cs="Rubik"/>
            <w:sz w:val="24"/>
            <w:szCs w:val="24"/>
          </w:rPr>
          <w:t>, showcasing redundancy in their ecological traits</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{"citationID":"GInFExHk","properties":{"formattedCitation":"(Luza et al., 2022)","plainCitation":"(Luza et al., 2022)","noteIndex":0},"citationItems":[{"id":192,"uris":["http://zotero.org/users/local/0pDY6SAD/items/MRE2M34N"],"itemData":{"id":192,"type":"article-journal","abstract":"Abstract\n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(Luza et al., 2022)</w:t>
        </w:r>
        <w:r w:rsidR="00E050F4">
          <w:rPr>
            <w:rFonts w:ascii="Rubik" w:eastAsia="Rubik" w:hAnsi="Rubik" w:cs="Rubik"/>
            <w:sz w:val="24"/>
            <w:szCs w:val="24"/>
          </w:rPr>
          <w:fldChar w:fldCharType="end"/>
        </w:r>
        <w:r>
          <w:rPr>
            <w:rFonts w:ascii="Rubik" w:eastAsia="Rubik" w:hAnsi="Rubik" w:cs="Rubik"/>
            <w:sz w:val="24"/>
            <w:szCs w:val="24"/>
          </w:rPr>
          <w:t xml:space="preserve"> and functions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{"citationID":"7FgTOwpL","properties":{"formattedCitation":"(Brandl et al., 2019)","plainCitation":"(Brandl et al., 2019)","noteIndex":0},"citationItems":[{"id":301,"uris":["http://zotero.org/users/local/0pDY6SAD/items/6NRWL4NQ"],"itemData":{"id":301,"type":"article-journal","abstract":"Coral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ecosystems.","container-title":"Frontiers in Ecology and the Environment","DOI":"10.1002/fee.2088","ISSN":"1540-9295, 1540-9309","issue":"8","journalAbbreviation":"Frontiers in Ecol &amp; Environ","language":"en","page":"445-454","source":"DOI.org (Crossref)","title":"Coral reef ecosystem functioning: eight core processes and the role of biodiversity","title-short":"Coral reef ecosystem functioning","volume":"17","author":[{"family":"Brandl","given":"Simon J"},{"family":"Rasher","given":"Douglas B"},{"family":"Côté","given":"Isabelle M"},{"family":"Casey","given":"Jordan M"},{"family":"Darling","given":"Emily S"},{"family":"Lefcheck","given":"Jonathan S"},{"family":"Duffy","given":"J Emmett"}],"issued":{"date-parts":[["2019",10]]}}}],"schema":"https://github.com/citation-style-language/schema/raw/master/csl-citation.json"}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(Brandl et al., 2019)</w:t>
        </w:r>
        <w:r w:rsidR="00E050F4">
          <w:rPr>
            <w:rFonts w:ascii="Rubik" w:eastAsia="Rubik" w:hAnsi="Rubik" w:cs="Rubik"/>
            <w:sz w:val="24"/>
            <w:szCs w:val="24"/>
          </w:rPr>
          <w:fldChar w:fldCharType="end"/>
        </w:r>
        <w:r w:rsidR="00041C89">
          <w:rPr>
            <w:rFonts w:ascii="Rubik" w:eastAsia="Rubik" w:hAnsi="Rubik" w:cs="Rubik"/>
            <w:sz w:val="24"/>
            <w:szCs w:val="24"/>
          </w:rPr>
          <w:t xml:space="preserve"> when compared to other </w:t>
        </w:r>
        <w:r w:rsidR="00FD0997">
          <w:rPr>
            <w:rFonts w:ascii="Rubik" w:eastAsia="Rubik" w:hAnsi="Rubik" w:cs="Rubik"/>
            <w:sz w:val="24"/>
            <w:szCs w:val="24"/>
          </w:rPr>
          <w:t xml:space="preserve">reef </w:t>
        </w:r>
        <w:r w:rsidR="00041C89">
          <w:rPr>
            <w:rFonts w:ascii="Rubik" w:eastAsia="Rubik" w:hAnsi="Rubik" w:cs="Rubik"/>
            <w:sz w:val="24"/>
            <w:szCs w:val="24"/>
          </w:rPr>
          <w:t>fish</w:t>
        </w:r>
        <w:r>
          <w:rPr>
            <w:rFonts w:ascii="Rubik" w:eastAsia="Rubik" w:hAnsi="Rubik" w:cs="Rubik"/>
            <w:sz w:val="24"/>
            <w:szCs w:val="24"/>
          </w:rPr>
          <w:t xml:space="preserve">. Theoretically, such low specificity in the interactions between corals and fish might prevent co-extinctions (Brodie et al. 2014). </w:t>
        </w:r>
        <w:r w:rsidR="00FD0997">
          <w:rPr>
            <w:rFonts w:ascii="Rubik" w:eastAsia="Rubik" w:hAnsi="Rubik" w:cs="Rubik"/>
            <w:sz w:val="24"/>
            <w:szCs w:val="24"/>
          </w:rPr>
          <w:t>However</w:t>
        </w:r>
        <w:r>
          <w:rPr>
            <w:rFonts w:ascii="Rubik" w:eastAsia="Rubik" w:hAnsi="Rubik" w:cs="Rubik"/>
            <w:sz w:val="24"/>
            <w:szCs w:val="24"/>
          </w:rPr>
          <w:t>,</w:t>
        </w:r>
        <w:r w:rsidR="00FD0997">
          <w:rPr>
            <w:rFonts w:ascii="Rubik" w:eastAsia="Rubik" w:hAnsi="Rubik" w:cs="Rubik"/>
            <w:sz w:val="24"/>
            <w:szCs w:val="24"/>
          </w:rPr>
          <w:t xml:space="preserve"> while</w:t>
        </w:r>
        <w:r>
          <w:rPr>
            <w:rFonts w:ascii="Rubik" w:eastAsia="Rubik" w:hAnsi="Rubik" w:cs="Rubik"/>
            <w:sz w:val="24"/>
            <w:szCs w:val="24"/>
          </w:rPr>
          <w:t xml:space="preserve"> the loss of a single species does not necessarily </w:t>
        </w:r>
        <w:r w:rsidR="00041C89">
          <w:rPr>
            <w:rFonts w:ascii="Rubik" w:eastAsia="Rubik" w:hAnsi="Rubik" w:cs="Rubik"/>
            <w:sz w:val="24"/>
            <w:szCs w:val="24"/>
          </w:rPr>
          <w:t>exclude the presence of certain combinations of fish traits in reef sites</w:t>
        </w:r>
        <w:r w:rsidR="00FD0997">
          <w:rPr>
            <w:rFonts w:ascii="Rubik" w:eastAsia="Rubik" w:hAnsi="Rubik" w:cs="Rubik"/>
            <w:sz w:val="24"/>
            <w:szCs w:val="24"/>
          </w:rPr>
          <w:t>,</w:t>
        </w:r>
        <w:r w:rsidR="00041C89">
          <w:rPr>
            <w:rFonts w:ascii="Rubik" w:eastAsia="Rubik" w:hAnsi="Rubik" w:cs="Rubik"/>
            <w:sz w:val="24"/>
            <w:szCs w:val="24"/>
          </w:rPr>
          <w:t xml:space="preserve"> </w:t>
        </w:r>
        <w:r w:rsidR="00FD0997">
          <w:rPr>
            <w:rFonts w:ascii="Rubik" w:eastAsia="Rubik" w:hAnsi="Rubik" w:cs="Rubik"/>
            <w:sz w:val="24"/>
            <w:szCs w:val="24"/>
          </w:rPr>
          <w:t>the delivery of a particular function could be affected (Bellwood et al., 2019).</w:t>
        </w:r>
        <w:r>
          <w:rPr>
            <w:rFonts w:ascii="Rubik" w:eastAsia="Rubik" w:hAnsi="Rubik" w:cs="Rubik"/>
            <w:sz w:val="24"/>
            <w:szCs w:val="24"/>
          </w:rPr>
          <w:t xml:space="preserve"> </w:t>
        </w:r>
        <w:r w:rsidR="00FD0997">
          <w:rPr>
            <w:rFonts w:ascii="Rubik" w:eastAsia="Rubik" w:hAnsi="Rubik" w:cs="Rubik"/>
            <w:sz w:val="24"/>
            <w:szCs w:val="24"/>
          </w:rPr>
          <w:t>Additionally</w:t>
        </w:r>
        <w:r>
          <w:rPr>
            <w:rFonts w:ascii="Rubik" w:eastAsia="Rubik" w:hAnsi="Rubik" w:cs="Rubik"/>
            <w:sz w:val="24"/>
            <w:szCs w:val="24"/>
          </w:rPr>
          <w:t xml:space="preserve">, fish may display extinction debt, with the potential for relationships to weaken and species, as well as their functions, to be lost over time (Anderson et al. 2022). </w:t>
        </w:r>
        <w:r w:rsidR="00FD0997">
          <w:rPr>
            <w:rFonts w:ascii="Rubik" w:eastAsia="Rubik" w:hAnsi="Rubik" w:cs="Rubik"/>
            <w:sz w:val="24"/>
            <w:szCs w:val="24"/>
          </w:rPr>
          <w:t>Therefore, assumptions about the resilience or ability to maintain functions in disturbed communities that preserve similar ecological traits need caution</w:t>
        </w:r>
        <w:r>
          <w:rPr>
            <w:rFonts w:ascii="Rubik" w:eastAsia="Rubik" w:hAnsi="Rubik" w:cs="Rubik"/>
            <w:sz w:val="24"/>
            <w:szCs w:val="24"/>
          </w:rPr>
          <w:t>.</w:t>
        </w:r>
      </w:ins>
    </w:p>
    <w:p w14:paraId="0000009C" w14:textId="293A8C58" w:rsidR="00AD720D" w:rsidRDefault="004B2E2A">
      <w:pPr>
        <w:spacing w:line="480" w:lineRule="auto"/>
        <w:ind w:firstLine="720"/>
        <w:rPr>
          <w:rFonts w:ascii="Rubik" w:eastAsia="Rubik" w:hAnsi="Rubik" w:cs="Rubik"/>
          <w:sz w:val="24"/>
          <w:szCs w:val="24"/>
        </w:rPr>
      </w:pPr>
      <w:ins w:id="789" w:author="André Luís Luza" w:date="2024-08-13T21:42:00Z">
        <w:r>
          <w:rPr>
            <w:rFonts w:ascii="Rubik" w:eastAsia="Rubik" w:hAnsi="Rubik" w:cs="Rubik"/>
            <w:sz w:val="24"/>
            <w:szCs w:val="24"/>
          </w:rPr>
          <w:t>Our comprehensive analysis of the tripartite</w:t>
        </w:r>
      </w:ins>
      <w:r>
        <w:rPr>
          <w:rFonts w:ascii="Rubik" w:eastAsia="Rubik" w:hAnsi="Rubik" w:cs="Rubik"/>
          <w:sz w:val="24"/>
          <w:szCs w:val="24"/>
        </w:rPr>
        <w:t xml:space="preserve"> network, including both direct and indirect links with corals, revealed a concerning low robustness of fish assemblages in the Brazilian Province. The loss of </w:t>
      </w:r>
      <w:del w:id="790" w:author="André Luís Luza" w:date="2024-08-13T21:42:00Z">
        <w:r w:rsidR="006A57E3">
          <w:rPr>
            <w:rFonts w:ascii="Rubik" w:eastAsia="Rubik" w:hAnsi="Rubik" w:cs="Rubik"/>
            <w:sz w:val="24"/>
            <w:szCs w:val="24"/>
          </w:rPr>
          <w:delText>corals has</w:delText>
        </w:r>
      </w:del>
      <w:ins w:id="791" w:author="André Luís Luza" w:date="2024-08-13T21:42:00Z">
        <w:r>
          <w:rPr>
            <w:rFonts w:ascii="Rubik" w:eastAsia="Rubik" w:hAnsi="Rubik" w:cs="Rubik"/>
            <w:sz w:val="24"/>
            <w:szCs w:val="24"/>
          </w:rPr>
          <w:t>coral species had</w:t>
        </w:r>
      </w:ins>
      <w:r>
        <w:rPr>
          <w:rFonts w:ascii="Rubik" w:eastAsia="Rubik" w:hAnsi="Rubik" w:cs="Rubik"/>
          <w:sz w:val="24"/>
          <w:szCs w:val="24"/>
        </w:rPr>
        <w:t xml:space="preserve"> a </w:t>
      </w:r>
      <w:r>
        <w:rPr>
          <w:rFonts w:ascii="Rubik" w:eastAsia="Rubik" w:hAnsi="Rubik" w:cs="Rubik"/>
          <w:sz w:val="24"/>
          <w:szCs w:val="24"/>
        </w:rPr>
        <w:lastRenderedPageBreak/>
        <w:t>profound impact on the network structure, with indirect losses proving to be even more detrimental to the fish assemblage than direct ones. Remarkably, the influence of coral</w:t>
      </w:r>
      <w:del w:id="792" w:author="André Luís Luza" w:date="2024-08-13T21:42:00Z">
        <w:r w:rsidR="006A57E3">
          <w:rPr>
            <w:rFonts w:ascii="Rubik" w:eastAsia="Rubik" w:hAnsi="Rubik" w:cs="Rubik"/>
            <w:sz w:val="24"/>
            <w:szCs w:val="24"/>
          </w:rPr>
          <w:delText xml:space="preserve"> cover</w:delText>
        </w:r>
      </w:del>
      <w:r>
        <w:rPr>
          <w:rFonts w:ascii="Rubik" w:eastAsia="Rubik" w:hAnsi="Rubik" w:cs="Rubik"/>
          <w:sz w:val="24"/>
          <w:szCs w:val="24"/>
        </w:rPr>
        <w:t xml:space="preserve"> loss extends beyond mere taxonomic diversity, affecting even those fish indirectly related to coral cover. We attribute this to two key factors: firstly, most fish with a higher likelihood of inhabiting areas with high coral cover often display a set of ecological traits (e.g., small body size, low trophic level, small group size) that are well distributed in the assemblage and not taxonomically constrained. These traits define a resilient core group of species within the trait space (i.e. functionally redundant) that remains relatively stable with the propagation of disturbances (here imposed by simulations</w:t>
      </w:r>
      <w:del w:id="793" w:author="André Luís Luza" w:date="2024-08-13T21:42:00Z">
        <w:r w:rsidR="006A57E3">
          <w:rPr>
            <w:rFonts w:ascii="Rubik" w:eastAsia="Rubik" w:hAnsi="Rubik" w:cs="Rubik"/>
            <w:sz w:val="24"/>
            <w:szCs w:val="24"/>
          </w:rPr>
          <w:delText>); secondly</w:delText>
        </w:r>
      </w:del>
      <w:ins w:id="794" w:author="André Luís Luza" w:date="2024-08-13T21:42:00Z">
        <w:r>
          <w:rPr>
            <w:rFonts w:ascii="Rubik" w:eastAsia="Rubik" w:hAnsi="Rubik" w:cs="Rubik"/>
            <w:sz w:val="24"/>
            <w:szCs w:val="24"/>
          </w:rPr>
          <w:t>). Secondly</w:t>
        </w:r>
      </w:ins>
      <w:r>
        <w:rPr>
          <w:rFonts w:ascii="Rubik" w:eastAsia="Rubik" w:hAnsi="Rubik" w:cs="Rubik"/>
          <w:sz w:val="24"/>
          <w:szCs w:val="24"/>
        </w:rPr>
        <w:t xml:space="preserve">, this core group </w:t>
      </w:r>
      <w:del w:id="795" w:author="André Luís Luza" w:date="2024-08-13T21:42:00Z">
        <w:r w:rsidR="006A57E3">
          <w:rPr>
            <w:rFonts w:ascii="Rubik" w:eastAsia="Rubik" w:hAnsi="Rubik" w:cs="Rubik"/>
            <w:sz w:val="24"/>
            <w:szCs w:val="24"/>
          </w:rPr>
          <w:delText>play</w:delText>
        </w:r>
      </w:del>
      <w:ins w:id="796" w:author="André Luís Luza" w:date="2024-08-13T21:42:00Z">
        <w:r>
          <w:rPr>
            <w:rFonts w:ascii="Rubik" w:eastAsia="Rubik" w:hAnsi="Rubik" w:cs="Rubik"/>
            <w:sz w:val="24"/>
            <w:szCs w:val="24"/>
          </w:rPr>
          <w:t>plays</w:t>
        </w:r>
      </w:ins>
      <w:r>
        <w:rPr>
          <w:rFonts w:ascii="Rubik" w:eastAsia="Rubik" w:hAnsi="Rubik" w:cs="Rubik"/>
          <w:sz w:val="24"/>
          <w:szCs w:val="24"/>
        </w:rPr>
        <w:t xml:space="preserve"> essential roles in forging vital links, connecting peripheral fish within the network, with species having a more restricted set of traits (few species sharing similar combinations) which then become susceptible to coral loss. As such, these core species that interact with vulnerable links are themselves theoretically susceptible to exhibit declines</w:t>
      </w:r>
      <w:r w:rsidR="00E050F4">
        <w:rPr>
          <w:rFonts w:ascii="Rubik" w:eastAsia="Rubik" w:hAnsi="Rubik" w:cs="Rubik"/>
          <w:sz w:val="24"/>
          <w:szCs w:val="24"/>
        </w:rPr>
        <w:t xml:space="preserve"> </w:t>
      </w:r>
      <w:del w:id="797" w:author="André Luís Luza" w:date="2024-08-13T21:42:00Z">
        <w:r w:rsidR="006A57E3">
          <w:rPr>
            <w:rFonts w:ascii="Rubik" w:eastAsia="Rubik" w:hAnsi="Rubik" w:cs="Rubik"/>
            <w:sz w:val="24"/>
            <w:szCs w:val="24"/>
          </w:rPr>
          <w:delText>(Brodie et al. 2014).</w:delText>
        </w:r>
      </w:del>
      <w:ins w:id="798" w:author="André Luís Luza" w:date="2024-08-13T21:42:00Z">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{"citationID":"Zz8cMyUF","properties":{"formattedCitation":"(Brodie et al., 2014)","plainCitation":"(Brodie et al., 2014)","noteIndex":0},"citationItems":[{"id":302,"uris":["http://zotero.org/users/local/0pDY6SAD/items/2FJC5BTB"],"itemData":{"id":302,"type":"article-journal","container-title":"Trends in Ecology &amp; Evolution","DOI":"10.1016/j.tree.2014.09.012","ISSN":"01695347","issue":"12","journalAbbreviation":"Trends in Ecology &amp; Evolution","language":"en","page":"664-672","source":"DOI.org (Crossref)","title":"Secondary extinctions of biodiversity","volume":"29","author":[{"family":"Brodie","given":"Jedediah F."},{"family":"Aslan","given":"Clare E."},{"family":"Rogers","given":"Haldre S."},{"family":"Redford","given":"Kent H."},{"family":"Maron","given":"John L."},{"family":"Bronstein","given":"Judith L."},{"family":"Groves","given":"Craig R."}],"issued":{"date-parts":[["2014",12]]}}}],"schema":"https://github.com/citation-style-language/schema/raw/master/csl-citation.json"}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(Brodie et al., 2014)</w:t>
        </w:r>
        <w:r w:rsidR="00E050F4">
          <w:rPr>
            <w:rFonts w:ascii="Rubik" w:eastAsia="Rubik" w:hAnsi="Rubik" w:cs="Rubik"/>
            <w:sz w:val="24"/>
            <w:szCs w:val="24"/>
          </w:rPr>
          <w:fldChar w:fldCharType="end"/>
        </w:r>
        <w:r>
          <w:rPr>
            <w:rFonts w:ascii="Rubik" w:eastAsia="Rubik" w:hAnsi="Rubik" w:cs="Rubik"/>
            <w:sz w:val="24"/>
            <w:szCs w:val="24"/>
          </w:rPr>
          <w:t>.</w:t>
        </w:r>
      </w:ins>
      <w:r>
        <w:rPr>
          <w:rFonts w:ascii="Rubik" w:eastAsia="Rubik" w:hAnsi="Rubik" w:cs="Rubik"/>
          <w:sz w:val="24"/>
          <w:szCs w:val="24"/>
        </w:rPr>
        <w:t xml:space="preserve"> This dual function of coral-associated fish is crucial for maintaining ecosystem integrity, bridging benthic community-level processes (like carbon accretion and prey populations control) with broader nutrient cycling facilitated by mobile organisms </w:t>
      </w:r>
      <w:del w:id="799" w:author="André Luís Luza" w:date="2024-08-13T21:42:00Z">
        <w:r w:rsidR="006A57E3">
          <w:rPr>
            <w:rFonts w:ascii="Rubik" w:eastAsia="Rubik" w:hAnsi="Rubik" w:cs="Rubik"/>
            <w:sz w:val="24"/>
            <w:szCs w:val="24"/>
          </w:rPr>
          <w:delText>(Brandl et al. 2019).</w:delText>
        </w:r>
      </w:del>
      <w:ins w:id="800" w:author="André Luís Luza" w:date="2024-08-13T21:42:00Z">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{"citationID":"MgZpNuF6","properties":{"formattedCitation":"(Brandl et al., 2019)","plainCitation":"(Brandl et al., 2019)","noteIndex":0},"citationItems":[{"id":301,"uris":["http://zotero.org/users/local/0pDY6SAD/items/6NRWL4NQ"],"itemData":{"id":301,"type":"article-journal","abstract":"Coral reefs are in global decline. Reversing this trend is a primary management objective but doing so depends on understanding what keeps reefs in desirable states (ie “functional”). Although there is evidence that coral reefs thrive under certain conditions (eg moderate water temperatures, limited fishing pressure), the dynamic processes that promote ecosystem functioning and its internal drivers (ie community structure) are poorly defined and explored. Specifically, despite decades of research suggesting a positive relationship between biodiversity and ecosystem functioning across biomes, few studies have explored this relationship in coral reef systems. We propose a practical definition of coral reef functioning, centered on eight complementary ecological processes: calcium carbonate production and bioerosion, primary production and herbivory, secondary production and predation, and nutrient uptake and release. Connecting research on species niches, functional diversity of communities, and rates of the eight key processes can provide a novel, quantitative understanding of reef functioning and its dependence on coral reef communities that will chart the transition of coral reefs in the Anthropocene. This will contribute urgently needed guidance for the management of these important ecosystems.","container-title":"Frontiers in Ecology and the Environment","DOI":"10.1002/fee.2088","ISSN":"1540-9295, 1540-9309","issue":"8","journalAbbreviation":"Frontiers in Ecol &amp; Environ","language":"en","page":"445-454","source":"DOI.org (Crossref)","title":"Coral reef ecosystem functioning: eight core processes and the role of biodiversity","title-short":"Coral reef ecosystem functioning","volume":"17","author":[{"family":"Brandl","given":"Simon J"},{"family":"Rasher","given":"Douglas B"},{"family":"Côté","given":"Isabelle M"},{"family":"Casey","given":"Jordan M"},{"family":"Darling","given":"Emily S"},{"family":"Lefcheck","given":"Jonathan S"},{"family":"Duffy","given":"J Emmett"}],"issued":{"date-parts":[["2019",10]]}}}],"schema":"https://github.com/citation-style-language/schema/raw/master/csl-citation.json"}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(Brandl et al., 2019)</w:t>
        </w:r>
        <w:r w:rsidR="00E050F4">
          <w:rPr>
            <w:rFonts w:ascii="Rubik" w:eastAsia="Rubik" w:hAnsi="Rubik" w:cs="Rubik"/>
            <w:sz w:val="24"/>
            <w:szCs w:val="24"/>
          </w:rPr>
          <w:fldChar w:fldCharType="end"/>
        </w:r>
        <w:r>
          <w:rPr>
            <w:rFonts w:ascii="Rubik" w:eastAsia="Rubik" w:hAnsi="Rubik" w:cs="Rubik"/>
            <w:sz w:val="24"/>
            <w:szCs w:val="24"/>
          </w:rPr>
          <w:t>.</w:t>
        </w:r>
      </w:ins>
    </w:p>
    <w:p w14:paraId="4626CDD5" w14:textId="77777777" w:rsidR="00F17489" w:rsidRDefault="006A57E3">
      <w:pPr>
        <w:spacing w:line="480" w:lineRule="auto"/>
        <w:ind w:firstLine="720"/>
        <w:rPr>
          <w:del w:id="801" w:author="André Luís Luza" w:date="2024-08-13T21:42:00Z"/>
          <w:rFonts w:ascii="Rubik" w:eastAsia="Rubik" w:hAnsi="Rubik" w:cs="Rubik"/>
          <w:sz w:val="24"/>
          <w:szCs w:val="24"/>
        </w:rPr>
      </w:pPr>
      <w:del w:id="802" w:author="André Luís Luza" w:date="2024-08-13T21:42:00Z">
        <w:r>
          <w:rPr>
            <w:rFonts w:ascii="Rubik" w:eastAsia="Rubik" w:hAnsi="Rubik" w:cs="Rubik"/>
            <w:sz w:val="24"/>
            <w:szCs w:val="24"/>
          </w:rPr>
          <w:delText xml:space="preserve">We observed that the low estimated robustness to coral loss signals a potential threat to ecosystem functioning. It is important to recognize that direct and indirect drivers of environmental change do not act in isolation; rather, they interact, creating synergies and antagonisms (Ruiz et al. 2021, Soares et al. 2021, </w:delText>
        </w:r>
        <w:r>
          <w:rPr>
            <w:rFonts w:ascii="Rubik" w:eastAsia="Rubik" w:hAnsi="Rubik" w:cs="Rubik"/>
            <w:sz w:val="24"/>
            <w:szCs w:val="24"/>
          </w:rPr>
          <w:lastRenderedPageBreak/>
          <w:delText xml:space="preserve">Giglio et al. 2023). For example, ocean warming and </w:delText>
        </w:r>
        <w:r w:rsidR="007A25E6">
          <w:rPr>
            <w:rFonts w:ascii="Rubik" w:eastAsia="Rubik" w:hAnsi="Rubik" w:cs="Rubik"/>
            <w:sz w:val="24"/>
            <w:szCs w:val="24"/>
          </w:rPr>
          <w:delText>acidification can</w:delText>
        </w:r>
        <w:r>
          <w:rPr>
            <w:rFonts w:ascii="Rubik" w:eastAsia="Rubik" w:hAnsi="Rubik" w:cs="Rubik"/>
            <w:sz w:val="24"/>
            <w:szCs w:val="24"/>
          </w:rPr>
          <w:delText xml:space="preserve"> lead to significant coral mortality through bleaching events (Sully et al. 2019, Tebbet et al. 2023). In conjunction with overfishing, they can adversely affect fish populations by altering habitat structures and the abiotic environment, as well as trait composition within an assemblage (Silva et al. 2023). These synergistic stressors can destabilize the trophic structure of ecological communities, exerting intense pressure on species that play a disproportionate role in maintaining network structure. This impact is observed in both land (Vidal et al. 2014) and marine networks (Márquez-Velásquez et al. 2021, Bascompte et al. 2005). A case in point comprises the Tropical Eastern Pacific food webs (coast of Colombia), where key species such as the hammerhead shark (</w:delText>
        </w:r>
        <w:r>
          <w:rPr>
            <w:rFonts w:ascii="Rubik" w:eastAsia="Rubik" w:hAnsi="Rubik" w:cs="Rubik"/>
            <w:i/>
            <w:sz w:val="24"/>
            <w:szCs w:val="24"/>
          </w:rPr>
          <w:delText>Sphyrna</w:delText>
        </w:r>
        <w:r>
          <w:rPr>
            <w:rFonts w:ascii="Rubik" w:eastAsia="Rubik" w:hAnsi="Rubik" w:cs="Rubik"/>
            <w:sz w:val="24"/>
            <w:szCs w:val="24"/>
          </w:rPr>
          <w:delText xml:space="preserve"> spp.), which faces a high extinction risk and interacts with small-scale fisheries, have a significant impact on the network structure (Márquez-Velásquez et al. 2021). Similarly, in the Caribbean, sharks and groupers, both threatened by fisheries, engage in the strongest interactions within food webs (Bascompte et al. 2005). While distinct from food webs, the species-habitat network approach is a valuable tool in identifying vulnerable links within the ecosystem, as it allows us to estimate the importance of habitat patches to the maintenance of local and regional biodiversity (Marini et al., 2019). </w:delText>
        </w:r>
      </w:del>
    </w:p>
    <w:p w14:paraId="59B33141" w14:textId="77777777" w:rsidR="00F17489" w:rsidRDefault="006A57E3">
      <w:pPr>
        <w:spacing w:line="480" w:lineRule="auto"/>
        <w:ind w:firstLine="720"/>
        <w:rPr>
          <w:del w:id="803" w:author="André Luís Luza" w:date="2024-08-13T21:42:00Z"/>
          <w:rFonts w:ascii="Rubik" w:eastAsia="Rubik" w:hAnsi="Rubik" w:cs="Rubik"/>
          <w:sz w:val="24"/>
          <w:szCs w:val="24"/>
        </w:rPr>
      </w:pPr>
      <w:del w:id="804" w:author="André Luís Luza" w:date="2024-08-13T21:42:00Z">
        <w:r>
          <w:rPr>
            <w:rFonts w:ascii="Rubik" w:eastAsia="Rubik" w:hAnsi="Rubik" w:cs="Rubik"/>
            <w:sz w:val="24"/>
            <w:szCs w:val="24"/>
          </w:rPr>
          <w:delText>In the Southwestern Atlantic reefs, species like the endemic and endangered greenbeak parrotfish (</w:delText>
        </w:r>
        <w:r>
          <w:rPr>
            <w:rFonts w:ascii="Rubik" w:eastAsia="Rubik" w:hAnsi="Rubik" w:cs="Rubik"/>
            <w:i/>
            <w:sz w:val="24"/>
            <w:szCs w:val="24"/>
          </w:rPr>
          <w:delText>Scarus trispinosus</w:delText>
        </w:r>
        <w:r>
          <w:rPr>
            <w:rFonts w:ascii="Rubik" w:eastAsia="Rubik" w:hAnsi="Rubik" w:cs="Rubik"/>
            <w:sz w:val="24"/>
            <w:szCs w:val="24"/>
          </w:rPr>
          <w:delText>), the near-threatened yellowtail snapper (</w:delText>
        </w:r>
        <w:r>
          <w:rPr>
            <w:rFonts w:ascii="Rubik" w:eastAsia="Rubik" w:hAnsi="Rubik" w:cs="Rubik"/>
            <w:i/>
            <w:sz w:val="24"/>
            <w:szCs w:val="24"/>
          </w:rPr>
          <w:delText>Ocyurus chrysurus</w:delText>
        </w:r>
        <w:r>
          <w:rPr>
            <w:rFonts w:ascii="Rubik" w:eastAsia="Rubik" w:hAnsi="Rubik" w:cs="Rubik"/>
            <w:sz w:val="24"/>
            <w:szCs w:val="24"/>
          </w:rPr>
          <w:delText>) and the mutton snapper (</w:delText>
        </w:r>
        <w:r>
          <w:rPr>
            <w:rFonts w:ascii="Rubik" w:eastAsia="Rubik" w:hAnsi="Rubik" w:cs="Rubik"/>
            <w:i/>
            <w:sz w:val="24"/>
            <w:szCs w:val="24"/>
          </w:rPr>
          <w:delText>Lutjanus analis</w:delText>
        </w:r>
        <w:r>
          <w:rPr>
            <w:rFonts w:ascii="Rubik" w:eastAsia="Rubik" w:hAnsi="Rubik" w:cs="Rubik"/>
            <w:sz w:val="24"/>
            <w:szCs w:val="24"/>
          </w:rPr>
          <w:delText>),</w:delText>
        </w:r>
        <w:r>
          <w:rPr>
            <w:rFonts w:ascii="Rubik" w:eastAsia="Rubik" w:hAnsi="Rubik" w:cs="Rubik"/>
            <w:i/>
            <w:sz w:val="24"/>
            <w:szCs w:val="24"/>
          </w:rPr>
          <w:delText xml:space="preserve"> </w:delText>
        </w:r>
        <w:r>
          <w:rPr>
            <w:rFonts w:ascii="Rubik" w:eastAsia="Rubik" w:hAnsi="Rubik" w:cs="Rubik"/>
            <w:sz w:val="24"/>
            <w:szCs w:val="24"/>
          </w:rPr>
          <w:delText>and the black grouper (</w:delText>
        </w:r>
        <w:r>
          <w:rPr>
            <w:rFonts w:ascii="Rubik" w:eastAsia="Rubik" w:hAnsi="Rubik" w:cs="Rubik"/>
            <w:i/>
            <w:sz w:val="24"/>
            <w:szCs w:val="24"/>
          </w:rPr>
          <w:delText>Mycteroperca bonaci</w:delText>
        </w:r>
        <w:r>
          <w:rPr>
            <w:rFonts w:ascii="Rubik" w:eastAsia="Rubik" w:hAnsi="Rubik" w:cs="Rubik"/>
            <w:sz w:val="24"/>
            <w:szCs w:val="24"/>
          </w:rPr>
          <w:delText xml:space="preserve">), fulfill crucial ecological roles and occupy regions of </w:delText>
        </w:r>
        <w:r>
          <w:rPr>
            <w:rFonts w:ascii="Rubik" w:eastAsia="Rubik" w:hAnsi="Rubik" w:cs="Rubik"/>
            <w:sz w:val="24"/>
            <w:szCs w:val="24"/>
          </w:rPr>
          <w:lastRenderedPageBreak/>
          <w:delText xml:space="preserve">the trait space with low species density. Serving as major biomass consumers, they actively circulate nutrients and materials throughout the ecosystem. The former species, which feeds on turfs and endolithic algae on the reef matrix, and the </w:delText>
        </w:r>
        <w:r w:rsidR="007A25E6">
          <w:rPr>
            <w:rFonts w:ascii="Rubik" w:eastAsia="Rubik" w:hAnsi="Rubik" w:cs="Rubik"/>
            <w:sz w:val="24"/>
            <w:szCs w:val="24"/>
          </w:rPr>
          <w:delText>three</w:delText>
        </w:r>
        <w:r>
          <w:rPr>
            <w:rFonts w:ascii="Rubik" w:eastAsia="Rubik" w:hAnsi="Rubik" w:cs="Rubik"/>
            <w:sz w:val="24"/>
            <w:szCs w:val="24"/>
          </w:rPr>
          <w:delText xml:space="preserve"> latter species, which primarily feed on vertebrates and invertebrates, show increased site occupancy (and likely greater abundance) with greater coral cover (Moura et al. 2013, Roos et al. 2019, Luza et al. 2022). Furthermore, these species are heavily targeted by fisheries in Brazil and present population declines across their geographical range (Roos et al. 2019, Eggertsen et al. 2024). Their extinction, severing links between corals and co-occurring fish, could affect coral health and reef structure (McCook et al. 2001), while potentially easing competition for smaller predators and removing a vital food source for larger ones. This suggests that the redundancy within the system, concentrated in the densely populated core of the trait space, may not suffice to sustain ecosystem functionality if these at-risk network nodes are lost. This is particularly concerning given the synergistic threats posed by coral loss, overfishing, and climate change, which exacerbate the situation.</w:delText>
        </w:r>
      </w:del>
    </w:p>
    <w:p w14:paraId="4A757263" w14:textId="77777777" w:rsidR="00F17489" w:rsidRDefault="006A57E3">
      <w:pPr>
        <w:spacing w:line="480" w:lineRule="auto"/>
        <w:rPr>
          <w:del w:id="805" w:author="André Luís Luza" w:date="2024-08-13T21:42:00Z"/>
          <w:rFonts w:ascii="Rubik" w:eastAsia="Rubik" w:hAnsi="Rubik" w:cs="Rubik"/>
          <w:sz w:val="24"/>
          <w:szCs w:val="24"/>
        </w:rPr>
      </w:pPr>
      <w:del w:id="806" w:author="André Luís Luza" w:date="2024-08-13T21:42:00Z">
        <w:r>
          <w:rPr>
            <w:rFonts w:ascii="Rubik" w:eastAsia="Rubik" w:hAnsi="Rubik" w:cs="Rubik"/>
            <w:sz w:val="24"/>
            <w:szCs w:val="24"/>
          </w:rPr>
          <w:tab/>
          <w:delText xml:space="preserve">In evaluating network robustness, we relied on broad generalizations. First, the primary dataset was designed to elucidate feeding interactions between reef fish and benthic organisms (Longo et al. 2019, Inagaki et al. 2020), which may not fully capture the nuances of fish-to-fish interactions (but see Fontoura et al. 2020). </w:delText>
        </w:r>
        <w:r w:rsidR="007A25E6">
          <w:rPr>
            <w:rFonts w:ascii="Rubik" w:eastAsia="Rubik" w:hAnsi="Rubik" w:cs="Rubik"/>
            <w:sz w:val="24"/>
            <w:szCs w:val="24"/>
          </w:rPr>
          <w:delText>Similarly, pairwise</w:delText>
        </w:r>
        <w:r>
          <w:rPr>
            <w:rFonts w:ascii="Rubik" w:eastAsia="Rubik" w:hAnsi="Rubik" w:cs="Rubik"/>
            <w:sz w:val="24"/>
            <w:szCs w:val="24"/>
          </w:rPr>
          <w:delText xml:space="preserve"> correlations of site occupancy probability between species may not capture fish-to-fish relationships. Relying on these correlations demand cautious interpretation (reviewed by Blanchet et al. 2020) even in species-habitat </w:delText>
        </w:r>
        <w:r>
          <w:rPr>
            <w:rFonts w:ascii="Rubik" w:eastAsia="Rubik" w:hAnsi="Rubik" w:cs="Rubik"/>
            <w:sz w:val="24"/>
            <w:szCs w:val="24"/>
          </w:rPr>
          <w:lastRenderedPageBreak/>
          <w:delText>networks. For instance, two species may be linked because they prefer/avoid the same factor not included in the model (i.e., beyond coral and turf cover, such as temperature, pollution), and/or be interacting with other species present in the system (Blanchet et al. 2020). However, we lack data to measure the relevance of these caveats.</w:delText>
        </w:r>
      </w:del>
    </w:p>
    <w:p w14:paraId="16B22FC3" w14:textId="77777777" w:rsidR="00F17489" w:rsidRDefault="006A57E3">
      <w:pPr>
        <w:spacing w:line="480" w:lineRule="auto"/>
        <w:ind w:firstLine="720"/>
        <w:rPr>
          <w:del w:id="807" w:author="André Luís Luza" w:date="2024-08-13T21:42:00Z"/>
          <w:rFonts w:ascii="Rubik" w:eastAsia="Rubik" w:hAnsi="Rubik" w:cs="Rubik"/>
          <w:sz w:val="24"/>
          <w:szCs w:val="24"/>
        </w:rPr>
      </w:pPr>
      <w:del w:id="808" w:author="André Luís Luza" w:date="2024-08-13T21:42:00Z">
        <w:r>
          <w:rPr>
            <w:rFonts w:ascii="Rubik" w:eastAsia="Rubik" w:hAnsi="Rubik" w:cs="Rubik"/>
            <w:sz w:val="24"/>
            <w:szCs w:val="24"/>
          </w:rPr>
          <w:delText xml:space="preserve">We revealed processes at the regional scale, integrating data from various species and sites across the entire Brazilian marine biogeographical province. </w:delText>
        </w:r>
        <w:r w:rsidR="007A25E6">
          <w:rPr>
            <w:rFonts w:ascii="Rubik" w:eastAsia="Rubik" w:hAnsi="Rubik" w:cs="Rubik"/>
            <w:sz w:val="24"/>
            <w:szCs w:val="24"/>
          </w:rPr>
          <w:delText>At this</w:delText>
        </w:r>
        <w:r>
          <w:rPr>
            <w:rFonts w:ascii="Rubik" w:eastAsia="Rubik" w:hAnsi="Rubik" w:cs="Rubik"/>
            <w:sz w:val="24"/>
            <w:szCs w:val="24"/>
          </w:rPr>
          <w:delText xml:space="preserve"> scale, extinctions are expected to be less frequent, as some populations of threatened species can persist locally. This means that a function might persist regionally, albeit in a significantly reduced capacity (i.e. functional extinction, Brodie et al. 2014, </w:delText>
        </w:r>
        <w:r>
          <w:rPr>
            <w:rFonts w:ascii="Rubik" w:eastAsia="Rubik" w:hAnsi="Rubik" w:cs="Rubik"/>
            <w:sz w:val="24"/>
            <w:szCs w:val="24"/>
            <w:highlight w:val="white"/>
          </w:rPr>
          <w:delText>Valiente-Banuet et al. 2015</w:delText>
        </w:r>
        <w:r>
          <w:rPr>
            <w:rFonts w:ascii="Rubik" w:eastAsia="Rubik" w:hAnsi="Rubik" w:cs="Rubik"/>
            <w:sz w:val="24"/>
            <w:szCs w:val="24"/>
          </w:rPr>
          <w:delText xml:space="preserve">). As the goal here was to evaluate robustness and present a new algorithm for functional robustness evaluation, the possibility of adaptive rewiring (i.e., interaction partner switch through time) was not accounted for. The ability of species to adapt to the absence of the interaction, or even interact with a different habitat or species, is an important component of the resistance to cascading extinctions (Brodie et al. 2014, Vizentin-Bugoni et al. 2020). Indeed, the majority of fishes inhabiting the Brazilian Province tropical and subtropical reefs, besides being broadly distributed (Pinheiro et al. 2018), have a large degree of trophic generalism (Liedke et al. 2016, Cardozo-Ferreira et al. 2023). Further examination of rewiring potential is warranted, as many species not associated with corals persist in the system following simulated extinctions. Hence, we emphasize that the 11% reduction should not be disregarded, as it assumes that the remaining species will fulfill similar interactions and ecological functions as </w:delText>
        </w:r>
        <w:r>
          <w:rPr>
            <w:rFonts w:ascii="Rubik" w:eastAsia="Rubik" w:hAnsi="Rubik" w:cs="Rubik"/>
            <w:sz w:val="24"/>
            <w:szCs w:val="24"/>
          </w:rPr>
          <w:lastRenderedPageBreak/>
          <w:delText xml:space="preserve">those directly and indirectly impacted by coral removal. But since we still don't fully understand the mechanisms underlying ecological networks' reorganization in response to species loss (Bastazini et al. 2019), our approach provides a useful and conservative scenario, ignoring species rewiring. Future developments in </w:delText>
        </w:r>
        <w:r w:rsidR="007A25E6">
          <w:rPr>
            <w:rFonts w:ascii="Rubik" w:eastAsia="Rubik" w:hAnsi="Rubik" w:cs="Rubik"/>
            <w:sz w:val="24"/>
            <w:szCs w:val="24"/>
          </w:rPr>
          <w:delText>our understanding</w:delText>
        </w:r>
        <w:r>
          <w:rPr>
            <w:rFonts w:ascii="Rubik" w:eastAsia="Rubik" w:hAnsi="Rubik" w:cs="Rubik"/>
            <w:sz w:val="24"/>
            <w:szCs w:val="24"/>
          </w:rPr>
          <w:delText xml:space="preserve"> </w:delText>
        </w:r>
        <w:r w:rsidR="007A25E6">
          <w:rPr>
            <w:rFonts w:ascii="Rubik" w:eastAsia="Rubik" w:hAnsi="Rubik" w:cs="Rubik"/>
            <w:sz w:val="24"/>
            <w:szCs w:val="24"/>
          </w:rPr>
          <w:delText>of the</w:delText>
        </w:r>
        <w:r>
          <w:rPr>
            <w:rFonts w:ascii="Rubik" w:eastAsia="Rubik" w:hAnsi="Rubik" w:cs="Rubik"/>
            <w:sz w:val="24"/>
            <w:szCs w:val="24"/>
          </w:rPr>
          <w:delText xml:space="preserve"> nature of ecological interactions and the driving mechanisms of network reorganization in coral systems will certainly improve our ability to forecast the effects of species loss and provide more accurate scenarios of network robustness and resilience in a changing environment. </w:delText>
        </w:r>
      </w:del>
    </w:p>
    <w:p w14:paraId="4CDEFF9D" w14:textId="77777777" w:rsidR="00F17489" w:rsidRDefault="006A57E3">
      <w:pPr>
        <w:spacing w:line="480" w:lineRule="auto"/>
        <w:ind w:firstLine="720"/>
        <w:rPr>
          <w:del w:id="809" w:author="André Luís Luza" w:date="2024-08-13T21:42:00Z"/>
          <w:rFonts w:ascii="Rubik" w:eastAsia="Rubik" w:hAnsi="Rubik" w:cs="Rubik"/>
          <w:sz w:val="24"/>
          <w:szCs w:val="24"/>
        </w:rPr>
      </w:pPr>
      <w:del w:id="810" w:author="André Luís Luza" w:date="2024-08-13T21:42:00Z">
        <w:r>
          <w:rPr>
            <w:rFonts w:ascii="Rubik" w:eastAsia="Rubik" w:hAnsi="Rubik" w:cs="Rubik"/>
            <w:sz w:val="24"/>
            <w:szCs w:val="24"/>
          </w:rPr>
          <w:delText>Despite such generalizations, our inference about species-habitat links derives from fine-scale resolution and the close matching of fish and coral sampling (Aued et al. 2018, Longo et al. 2019), a positive point emphasized by Blanchet et al. (2020). These insights underscore the necessity for future research with sampling designs tailored to detect multi-level interactions (Bascompte et al. 2005, Márquez-Velásquez et al. 2021), and emphasize the importance of local-scale assessments of species-habitat networks.</w:delText>
        </w:r>
      </w:del>
    </w:p>
    <w:p w14:paraId="22011795" w14:textId="77777777" w:rsidR="00F17489" w:rsidRDefault="00F17489">
      <w:pPr>
        <w:spacing w:line="480" w:lineRule="auto"/>
        <w:rPr>
          <w:del w:id="811" w:author="André Luís Luza" w:date="2024-08-13T21:42:00Z"/>
          <w:rFonts w:ascii="Rubik" w:eastAsia="Rubik" w:hAnsi="Rubik" w:cs="Rubik"/>
          <w:sz w:val="24"/>
          <w:szCs w:val="24"/>
        </w:rPr>
      </w:pPr>
    </w:p>
    <w:p w14:paraId="1EF27809" w14:textId="77777777" w:rsidR="00F17489" w:rsidRDefault="006A57E3">
      <w:pPr>
        <w:spacing w:line="480" w:lineRule="auto"/>
        <w:rPr>
          <w:del w:id="812" w:author="André Luís Luza" w:date="2024-08-13T21:42:00Z"/>
          <w:rFonts w:ascii="Rubik" w:eastAsia="Rubik" w:hAnsi="Rubik" w:cs="Rubik"/>
          <w:b/>
          <w:sz w:val="24"/>
          <w:szCs w:val="24"/>
        </w:rPr>
      </w:pPr>
      <w:del w:id="813" w:author="André Luís Luza" w:date="2024-08-13T21:42:00Z">
        <w:r>
          <w:rPr>
            <w:rFonts w:ascii="Rubik" w:eastAsia="Rubik" w:hAnsi="Rubik" w:cs="Rubik"/>
            <w:b/>
            <w:sz w:val="24"/>
            <w:szCs w:val="24"/>
          </w:rPr>
          <w:delText>Concluding Remarks</w:delText>
        </w:r>
      </w:del>
    </w:p>
    <w:p w14:paraId="56F3C0FE" w14:textId="77777777" w:rsidR="00F17489" w:rsidRDefault="006A57E3">
      <w:pPr>
        <w:spacing w:line="480" w:lineRule="auto"/>
        <w:rPr>
          <w:del w:id="814" w:author="André Luís Luza" w:date="2024-08-13T21:42:00Z"/>
          <w:rFonts w:ascii="Rubik" w:eastAsia="Rubik" w:hAnsi="Rubik" w:cs="Rubik"/>
          <w:sz w:val="24"/>
          <w:szCs w:val="24"/>
        </w:rPr>
      </w:pPr>
      <w:del w:id="815" w:author="André Luís Luza" w:date="2024-08-13T21:42:00Z">
        <w:r>
          <w:rPr>
            <w:rFonts w:ascii="Rubik" w:eastAsia="Rubik" w:hAnsi="Rubik" w:cs="Rubik"/>
            <w:sz w:val="24"/>
            <w:szCs w:val="24"/>
          </w:rPr>
          <w:delText xml:space="preserve">Tropical and subtropical reefs of the Brazilian Province are nominally marginal compared to the nearby Caribbean, with different evolutionary histories (Pinheiro et al. 2018), and with environmental conditions considered suboptimal for most tropical coral species (Schoepf et al. 2023), including high turbidity and nutrient-rich waters (Mies et al. 2020, Santana et al. 2023). These reefs hold a relatively species-poor coral fauna with low redundancy, which makes coral-fish </w:delText>
        </w:r>
        <w:r>
          <w:rPr>
            <w:rFonts w:ascii="Rubik" w:eastAsia="Rubik" w:hAnsi="Rubik" w:cs="Rubik"/>
            <w:sz w:val="24"/>
            <w:szCs w:val="24"/>
          </w:rPr>
          <w:lastRenderedPageBreak/>
          <w:delText xml:space="preserve">associations less obvious when compared to the Great Caribbean and for the Indo-Pacific realm, but still existent (Coni et al. 2013, Luza et al. 2023). Despite offering numerous functions and ecosystem services, Brazilian reef environments are increasingly under the strain of escalating anthropogenic pressures at various scales (Soares et al. 2021). Here we detected a limited ability of reef fish assemblages to endure one of the main changes of the Anthropocene: the possible loss of corals. We observed higher levels of robustness to direct species loss, yet the indirect effects of coral loss on the species-habitat network structure were significant when considering indirect links between corals and fish. Such coral loss stems from both global factors, like warming, and local impacts, including pollution and overfishing of herbivores (Tebbet et al. 2023). Coral-associated fishes exhibit a resilient functional structure in healthy reefs, potentially due to adaptation to marginal conditions (Wismer et al. 2019). However, it remains an open question whether this resilience holds in scenarios where coral loss is driven by anthropogenic impacts. Human influence in the Brazilian province has been long-standing (Fogliarini et al. 2022, Eggertsen et al. 2024), and there is scant historical data on what may have already been lost (Castro &amp; Pires 2001, Fogliarini et al. 2022). Furthermore, many coral-associated and co-occurring fishes are also directly affected by overfishing or aquarium trade (Gasparini et al. 2005, Carvalho et al. 2022). This combination of factors can lead to additive effects, potentially setting off a cycle of extinction capable of eroding critical ecological processes mediated by unique species and function entities. Our </w:delText>
        </w:r>
        <w:r w:rsidR="007A25E6">
          <w:rPr>
            <w:rFonts w:ascii="Rubik" w:eastAsia="Rubik" w:hAnsi="Rubik" w:cs="Rubik"/>
            <w:sz w:val="24"/>
            <w:szCs w:val="24"/>
          </w:rPr>
          <w:delText>study represents</w:delText>
        </w:r>
        <w:r>
          <w:rPr>
            <w:rFonts w:ascii="Rubik" w:eastAsia="Rubik" w:hAnsi="Rubik" w:cs="Rubik"/>
            <w:sz w:val="24"/>
            <w:szCs w:val="24"/>
          </w:rPr>
          <w:delText xml:space="preserve"> a significant conceptual advancement in coextinction analysis for two reasons: it </w:delText>
        </w:r>
        <w:r>
          <w:rPr>
            <w:rFonts w:ascii="Rubik" w:eastAsia="Rubik" w:hAnsi="Rubik" w:cs="Rubik"/>
            <w:sz w:val="24"/>
            <w:szCs w:val="24"/>
          </w:rPr>
          <w:lastRenderedPageBreak/>
          <w:delText>evaluates network robustness within a biodiverse, complex, and threatened ecosystem, and it delves deeper than just the taxonomic facet of biodiversity to include a functional perspective. Overall, ecological networks offer a rich theoretical and empirical basis for grappling with the complex implications of the Anthropocene crisis.</w:delText>
        </w:r>
      </w:del>
    </w:p>
    <w:p w14:paraId="603FB44D" w14:textId="77777777" w:rsidR="00F17489" w:rsidRDefault="00F17489">
      <w:pPr>
        <w:spacing w:line="480" w:lineRule="auto"/>
        <w:rPr>
          <w:del w:id="816" w:author="André Luís Luza" w:date="2024-08-13T21:42:00Z"/>
          <w:rFonts w:ascii="Rubik" w:eastAsia="Rubik" w:hAnsi="Rubik" w:cs="Rubik"/>
          <w:b/>
          <w:sz w:val="24"/>
          <w:szCs w:val="24"/>
        </w:rPr>
      </w:pPr>
    </w:p>
    <w:p w14:paraId="06F4DA9F" w14:textId="77777777" w:rsidR="00F17489" w:rsidRDefault="006A57E3">
      <w:pPr>
        <w:spacing w:line="480" w:lineRule="auto"/>
        <w:rPr>
          <w:del w:id="817" w:author="André Luís Luza" w:date="2024-08-13T21:42:00Z"/>
          <w:rFonts w:ascii="Rubik" w:eastAsia="Rubik" w:hAnsi="Rubik" w:cs="Rubik"/>
          <w:b/>
          <w:sz w:val="24"/>
          <w:szCs w:val="24"/>
        </w:rPr>
      </w:pPr>
      <w:del w:id="818" w:author="André Luís Luza" w:date="2024-08-13T21:42:00Z">
        <w:r>
          <w:rPr>
            <w:rFonts w:ascii="Rubik" w:eastAsia="Rubik" w:hAnsi="Rubik" w:cs="Rubik"/>
            <w:b/>
            <w:sz w:val="24"/>
            <w:szCs w:val="24"/>
          </w:rPr>
          <w:delText>Data availability statement</w:delText>
        </w:r>
      </w:del>
    </w:p>
    <w:p w14:paraId="7A73C7C5" w14:textId="77777777" w:rsidR="00F17489" w:rsidRDefault="006A57E3">
      <w:pPr>
        <w:spacing w:line="480" w:lineRule="auto"/>
        <w:rPr>
          <w:del w:id="819" w:author="André Luís Luza" w:date="2024-08-13T21:42:00Z"/>
          <w:rFonts w:ascii="Rubik" w:eastAsia="Rubik" w:hAnsi="Rubik" w:cs="Rubik"/>
          <w:sz w:val="24"/>
          <w:szCs w:val="24"/>
        </w:rPr>
      </w:pPr>
      <w:del w:id="820" w:author="André Luís Luza" w:date="2024-08-13T21:42:00Z">
        <w:r>
          <w:rPr>
            <w:rFonts w:ascii="Rubik" w:eastAsia="Rubik" w:hAnsi="Rubik" w:cs="Rubik"/>
            <w:sz w:val="24"/>
            <w:szCs w:val="24"/>
          </w:rPr>
          <w:delText xml:space="preserve">This project is on GitHub: </w:delText>
        </w:r>
        <w:r w:rsidR="000A6B93">
          <w:rPr>
            <w:rFonts w:ascii="Rubik" w:eastAsia="Rubik" w:hAnsi="Rubik" w:cs="Rubik"/>
            <w:sz w:val="24"/>
            <w:szCs w:val="24"/>
            <w:u w:val="single"/>
          </w:rPr>
          <w:fldChar w:fldCharType="begin"/>
        </w:r>
        <w:r w:rsidR="000A6B93">
          <w:rPr>
            <w:rFonts w:ascii="Rubik" w:eastAsia="Rubik" w:hAnsi="Rubik" w:cs="Rubik"/>
            <w:sz w:val="24"/>
            <w:szCs w:val="24"/>
            <w:u w:val="single"/>
          </w:rPr>
          <w:delInstrText xml:space="preserve"> HYPERLINK "https://github.com/andreluza/species_habitat_interactions.git" \h </w:delInstrText>
        </w:r>
        <w:r w:rsidR="000A6B93">
          <w:rPr>
            <w:rFonts w:ascii="Rubik" w:eastAsia="Rubik" w:hAnsi="Rubik" w:cs="Rubik"/>
            <w:sz w:val="24"/>
            <w:szCs w:val="24"/>
            <w:u w:val="single"/>
          </w:rPr>
          <w:fldChar w:fldCharType="separate"/>
        </w:r>
        <w:r>
          <w:rPr>
            <w:rFonts w:ascii="Rubik" w:eastAsia="Rubik" w:hAnsi="Rubik" w:cs="Rubik"/>
            <w:sz w:val="24"/>
            <w:szCs w:val="24"/>
            <w:u w:val="single"/>
          </w:rPr>
          <w:delText>https://github.com/andreluza/species_habitat_interactions.git</w:delText>
        </w:r>
        <w:r w:rsidR="000A6B93">
          <w:rPr>
            <w:rFonts w:ascii="Rubik" w:eastAsia="Rubik" w:hAnsi="Rubik" w:cs="Rubik"/>
            <w:sz w:val="24"/>
            <w:szCs w:val="24"/>
            <w:u w:val="single"/>
          </w:rPr>
          <w:fldChar w:fldCharType="end"/>
        </w:r>
        <w:r>
          <w:rPr>
            <w:rFonts w:ascii="Rubik" w:eastAsia="Rubik" w:hAnsi="Rubik" w:cs="Rubik"/>
            <w:sz w:val="24"/>
            <w:szCs w:val="24"/>
          </w:rPr>
          <w:delText>. Basic data supporting analyses will be made public after the acceptance of the manuscript.</w:delText>
        </w:r>
      </w:del>
    </w:p>
    <w:p w14:paraId="46C3D1BE" w14:textId="77777777" w:rsidR="00F17489" w:rsidRDefault="00F17489">
      <w:pPr>
        <w:spacing w:line="480" w:lineRule="auto"/>
        <w:rPr>
          <w:del w:id="821" w:author="André Luís Luza" w:date="2024-08-13T21:42:00Z"/>
          <w:rFonts w:ascii="Rubik" w:eastAsia="Rubik" w:hAnsi="Rubik" w:cs="Rubik"/>
          <w:sz w:val="24"/>
          <w:szCs w:val="24"/>
        </w:rPr>
      </w:pPr>
    </w:p>
    <w:p w14:paraId="6152458E" w14:textId="77777777" w:rsidR="00F17489" w:rsidRDefault="006A57E3">
      <w:pPr>
        <w:spacing w:line="480" w:lineRule="auto"/>
        <w:rPr>
          <w:del w:id="822" w:author="André Luís Luza" w:date="2024-08-13T21:42:00Z"/>
          <w:rFonts w:ascii="Rubik" w:eastAsia="Rubik" w:hAnsi="Rubik" w:cs="Rubik"/>
          <w:b/>
          <w:sz w:val="24"/>
          <w:szCs w:val="24"/>
        </w:rPr>
      </w:pPr>
      <w:del w:id="823" w:author="André Luís Luza" w:date="2024-08-13T21:42:00Z">
        <w:r>
          <w:rPr>
            <w:rFonts w:ascii="Rubik" w:eastAsia="Rubik" w:hAnsi="Rubik" w:cs="Rubik"/>
            <w:b/>
            <w:sz w:val="24"/>
            <w:szCs w:val="24"/>
          </w:rPr>
          <w:delText>References</w:delText>
        </w:r>
      </w:del>
    </w:p>
    <w:p w14:paraId="2C434921" w14:textId="77777777" w:rsidR="00F17489" w:rsidRDefault="006A57E3">
      <w:pPr>
        <w:spacing w:line="480" w:lineRule="auto"/>
        <w:ind w:left="450" w:hanging="450"/>
        <w:rPr>
          <w:del w:id="824" w:author="André Luís Luza" w:date="2024-08-13T21:42:00Z"/>
          <w:rFonts w:ascii="Rubik" w:eastAsia="Rubik" w:hAnsi="Rubik" w:cs="Rubik"/>
          <w:sz w:val="24"/>
          <w:szCs w:val="24"/>
          <w:highlight w:val="white"/>
        </w:rPr>
      </w:pPr>
      <w:del w:id="825" w:author="André Luís Luza" w:date="2024-08-13T21:42:00Z">
        <w:r>
          <w:rPr>
            <w:rFonts w:ascii="Rubik" w:eastAsia="Rubik" w:hAnsi="Rubik" w:cs="Rubik"/>
            <w:sz w:val="24"/>
            <w:szCs w:val="24"/>
            <w:highlight w:val="white"/>
          </w:rPr>
          <w:delText>Albert, R., Barabási, A-L. (2002) Statistical mechanics of complex networks. Review of Modern Physics 74.</w:delText>
        </w:r>
      </w:del>
    </w:p>
    <w:p w14:paraId="2C594A16" w14:textId="77777777" w:rsidR="00F17489" w:rsidRDefault="006A57E3">
      <w:pPr>
        <w:spacing w:line="480" w:lineRule="auto"/>
        <w:ind w:left="450" w:hanging="450"/>
        <w:rPr>
          <w:del w:id="826" w:author="André Luís Luza" w:date="2024-08-13T21:42:00Z"/>
          <w:rFonts w:ascii="Rubik" w:eastAsia="Rubik" w:hAnsi="Rubik" w:cs="Rubik"/>
          <w:sz w:val="24"/>
          <w:szCs w:val="24"/>
          <w:highlight w:val="white"/>
        </w:rPr>
      </w:pPr>
      <w:del w:id="827" w:author="André Luís Luza" w:date="2024-08-13T21:42:00Z">
        <w:r>
          <w:rPr>
            <w:rFonts w:ascii="Rubik" w:eastAsia="Rubik" w:hAnsi="Rubik" w:cs="Rubik"/>
            <w:sz w:val="24"/>
            <w:szCs w:val="24"/>
            <w:highlight w:val="white"/>
          </w:rPr>
          <w:delText xml:space="preserve">Alvarez-Filip, L., Gill, J. A. &amp; Dulvy, N. K. (2011) Complex reef architecture supports more small-bodied fishes and longer food chains on Caribbean reefs. Ecosphere 2, 118. </w:delText>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"https://doi.org/10.1890/ES11-00185.1"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https://doi.org/10.1890/ES11-00185.1</w:delText>
        </w:r>
        <w:r w:rsidR="000A6B93">
          <w:rPr>
            <w:rFonts w:ascii="Rubik" w:eastAsia="Rubik" w:hAnsi="Rubik" w:cs="Rubik"/>
            <w:color w:val="1155CC"/>
            <w:sz w:val="24"/>
            <w:szCs w:val="24"/>
            <w:highlight w:val="white"/>
            <w:u w:val="single"/>
          </w:rPr>
          <w:fldChar w:fldCharType="end"/>
        </w:r>
        <w:r>
          <w:rPr>
            <w:rFonts w:ascii="Rubik" w:eastAsia="Rubik" w:hAnsi="Rubik" w:cs="Rubik"/>
            <w:sz w:val="24"/>
            <w:szCs w:val="24"/>
            <w:highlight w:val="white"/>
          </w:rPr>
          <w:delText>.</w:delText>
        </w:r>
      </w:del>
    </w:p>
    <w:p w14:paraId="787BF253" w14:textId="77777777" w:rsidR="00F17489" w:rsidRDefault="006A57E3">
      <w:pPr>
        <w:spacing w:line="480" w:lineRule="auto"/>
        <w:ind w:left="450" w:hanging="450"/>
        <w:rPr>
          <w:del w:id="828" w:author="André Luís Luza" w:date="2024-08-13T21:42:00Z"/>
          <w:rFonts w:ascii="Rubik" w:eastAsia="Rubik" w:hAnsi="Rubik" w:cs="Rubik"/>
          <w:sz w:val="24"/>
          <w:szCs w:val="24"/>
          <w:highlight w:val="white"/>
        </w:rPr>
      </w:pPr>
      <w:del w:id="829" w:author="André Luís Luza" w:date="2024-08-13T21:42:00Z">
        <w:r>
          <w:rPr>
            <w:rFonts w:ascii="Rubik" w:eastAsia="Rubik" w:hAnsi="Rubik" w:cs="Rubik"/>
            <w:sz w:val="24"/>
            <w:szCs w:val="24"/>
            <w:highlight w:val="white"/>
          </w:rPr>
          <w:delText>Anderson L, McLean M, Houk P, Graham C and others (2022) Decoupling linked coral and fish trait structure. Marine Ecology Progress Series 689:19-32. https://doi.org/10.3354/meps14023</w:delText>
        </w:r>
      </w:del>
    </w:p>
    <w:p w14:paraId="460C4D2B" w14:textId="77777777" w:rsidR="00F17489" w:rsidRDefault="006A57E3">
      <w:pPr>
        <w:spacing w:line="480" w:lineRule="auto"/>
        <w:ind w:left="450" w:hanging="450"/>
        <w:rPr>
          <w:del w:id="830" w:author="André Luís Luza" w:date="2024-08-13T21:42:00Z"/>
          <w:rFonts w:ascii="Rubik" w:eastAsia="Rubik" w:hAnsi="Rubik" w:cs="Rubik"/>
          <w:sz w:val="24"/>
          <w:szCs w:val="24"/>
          <w:highlight w:val="white"/>
        </w:rPr>
      </w:pPr>
      <w:del w:id="831" w:author="André Luís Luza" w:date="2024-08-13T21:42:00Z">
        <w:r>
          <w:rPr>
            <w:rFonts w:ascii="Rubik" w:eastAsia="Rubik" w:hAnsi="Rubik" w:cs="Rubik"/>
            <w:sz w:val="24"/>
            <w:szCs w:val="24"/>
            <w:highlight w:val="white"/>
          </w:rPr>
          <w:delText>Aued, A. W. et al. (2018). Large-scale patterns of benthic marine communities in the Brazilian Province. PLoS ONE 13, e0198452. https://doi.org/10.1371/journal.pone.0198452 (2018).</w:delText>
        </w:r>
      </w:del>
    </w:p>
    <w:p w14:paraId="60F93D91" w14:textId="77777777" w:rsidR="00F17489" w:rsidRDefault="006A57E3">
      <w:pPr>
        <w:spacing w:line="480" w:lineRule="auto"/>
        <w:ind w:left="450" w:hanging="450"/>
        <w:rPr>
          <w:del w:id="832" w:author="André Luís Luza" w:date="2024-08-13T21:42:00Z"/>
          <w:rFonts w:ascii="Rubik" w:eastAsia="Rubik" w:hAnsi="Rubik" w:cs="Rubik"/>
          <w:sz w:val="24"/>
          <w:szCs w:val="24"/>
          <w:highlight w:val="white"/>
        </w:rPr>
      </w:pPr>
      <w:del w:id="833" w:author="André Luís Luza" w:date="2024-08-13T21:42:00Z">
        <w:r>
          <w:rPr>
            <w:rFonts w:ascii="Rubik" w:eastAsia="Rubik" w:hAnsi="Rubik" w:cs="Rubik"/>
            <w:sz w:val="24"/>
            <w:szCs w:val="24"/>
            <w:highlight w:val="white"/>
          </w:rPr>
          <w:delText xml:space="preserve">Bane MS, Pocock MJO, James R. (2018) Effects of model choice, network structure, and interaction strengths on knockout extinction models of ecological robustness. Ecology and Evolution 8, 10794–10804.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"https://doi.org/10.1002/ece3.4529"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https://doi.org/10.1002/ece3.4529</w:delText>
        </w:r>
        <w:r w:rsidR="000A6B93">
          <w:rPr>
            <w:rFonts w:ascii="Rubik" w:eastAsia="Rubik" w:hAnsi="Rubik" w:cs="Rubik"/>
            <w:sz w:val="24"/>
            <w:szCs w:val="24"/>
            <w:highlight w:val="white"/>
            <w:u w:val="single"/>
          </w:rPr>
          <w:fldChar w:fldCharType="end"/>
        </w:r>
      </w:del>
    </w:p>
    <w:p w14:paraId="54BBC070" w14:textId="77777777" w:rsidR="00F17489" w:rsidRDefault="006A57E3">
      <w:pPr>
        <w:spacing w:line="480" w:lineRule="auto"/>
        <w:ind w:left="450" w:hanging="450"/>
        <w:rPr>
          <w:del w:id="834" w:author="André Luís Luza" w:date="2024-08-13T21:42:00Z"/>
          <w:rFonts w:ascii="Rubik" w:eastAsia="Rubik" w:hAnsi="Rubik" w:cs="Rubik"/>
          <w:sz w:val="24"/>
          <w:szCs w:val="24"/>
          <w:highlight w:val="white"/>
        </w:rPr>
      </w:pPr>
      <w:del w:id="835" w:author="André Luís Luza" w:date="2024-08-13T21:42:00Z">
        <w:r>
          <w:rPr>
            <w:rFonts w:ascii="Rubik" w:eastAsia="Rubik" w:hAnsi="Rubik" w:cs="Rubik"/>
            <w:sz w:val="24"/>
            <w:szCs w:val="24"/>
            <w:highlight w:val="white"/>
          </w:rPr>
          <w:delText>Bascompte J, Melián CJ, Sala E. (2005) Interaction strength combinations and the overfishing of a marine food web. Proceedings of the National Academy of Sciences of the United States of America. 102(15), 5443-7. doi: 10.1073/pnas.0501562102.</w:delText>
        </w:r>
      </w:del>
    </w:p>
    <w:p w14:paraId="41D25D95" w14:textId="77777777" w:rsidR="00F17489" w:rsidRDefault="006A57E3">
      <w:pPr>
        <w:spacing w:line="480" w:lineRule="auto"/>
        <w:ind w:left="450" w:hanging="450"/>
        <w:rPr>
          <w:del w:id="836" w:author="André Luís Luza" w:date="2024-08-13T21:42:00Z"/>
          <w:rFonts w:ascii="Rubik" w:eastAsia="Rubik" w:hAnsi="Rubik" w:cs="Rubik"/>
          <w:sz w:val="24"/>
          <w:szCs w:val="24"/>
          <w:highlight w:val="white"/>
        </w:rPr>
      </w:pPr>
      <w:del w:id="837" w:author="André Luís Luza" w:date="2024-08-13T21:42:00Z">
        <w:r>
          <w:rPr>
            <w:rFonts w:ascii="Rubik" w:eastAsia="Rubik" w:hAnsi="Rubik" w:cs="Rubik"/>
            <w:sz w:val="24"/>
            <w:szCs w:val="24"/>
            <w:highlight w:val="white"/>
          </w:rPr>
          <w:delText>Bastazini, V. A., Debastiani, V. J., Azambuja, B. O., Guimarães, P. R., &amp; Pillar, V. D. (2019). Loss of generalist plant species and functional diversity decreases the robustness of a seed dispersal network. Environmental Conservation, 46(1), 52-58.</w:delText>
        </w:r>
      </w:del>
    </w:p>
    <w:p w14:paraId="3E5CEF40" w14:textId="77777777" w:rsidR="00F17489" w:rsidRDefault="006A57E3">
      <w:pPr>
        <w:spacing w:line="480" w:lineRule="auto"/>
        <w:ind w:left="450" w:hanging="450"/>
        <w:rPr>
          <w:del w:id="838" w:author="André Luís Luza" w:date="2024-08-13T21:42:00Z"/>
          <w:rFonts w:ascii="Rubik" w:eastAsia="Rubik" w:hAnsi="Rubik" w:cs="Rubik"/>
          <w:sz w:val="24"/>
          <w:szCs w:val="24"/>
          <w:highlight w:val="white"/>
        </w:rPr>
      </w:pPr>
      <w:del w:id="839" w:author="André Luís Luza" w:date="2024-08-13T21:42:00Z">
        <w:r>
          <w:rPr>
            <w:rFonts w:ascii="Rubik" w:eastAsia="Rubik" w:hAnsi="Rubik" w:cs="Rubik"/>
            <w:sz w:val="24"/>
            <w:szCs w:val="24"/>
            <w:highlight w:val="white"/>
          </w:rPr>
          <w:delText>Bastazini, V.A.G., Debastiani, V., Cappelatti, L., Guimarães J., P., Pillar, V.D. (2022) The role of evolutionary modes for trait-based cascades in mutualistic networks. Ecological Modelling, 470, 109983. https://doi.org/10.1016/j.ecolmodel.2022.109983</w:delText>
        </w:r>
      </w:del>
    </w:p>
    <w:p w14:paraId="0E534717" w14:textId="77777777" w:rsidR="00F17489" w:rsidRDefault="006A57E3">
      <w:pPr>
        <w:spacing w:line="480" w:lineRule="auto"/>
        <w:ind w:left="450" w:hanging="450"/>
        <w:rPr>
          <w:del w:id="840" w:author="André Luís Luza" w:date="2024-08-13T21:42:00Z"/>
          <w:rFonts w:ascii="Rubik" w:eastAsia="Rubik" w:hAnsi="Rubik" w:cs="Rubik"/>
          <w:sz w:val="24"/>
          <w:szCs w:val="24"/>
          <w:highlight w:val="white"/>
        </w:rPr>
      </w:pPr>
      <w:del w:id="841" w:author="André Luís Luza" w:date="2024-08-13T21:42:00Z">
        <w:r>
          <w:rPr>
            <w:rFonts w:ascii="Rubik" w:eastAsia="Rubik" w:hAnsi="Rubik" w:cs="Rubik"/>
            <w:sz w:val="24"/>
            <w:szCs w:val="24"/>
            <w:highlight w:val="white"/>
          </w:rPr>
          <w:delText xml:space="preserve">Bellwood, D., Hughes, T., Folke, C. et al. (2004) Confronting the coral reef crisis. Nature 429, 827–833.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"https://doi.org/10.1038/nature02691"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https://doi.org/10.1038/nature02691</w:delText>
        </w:r>
        <w:r w:rsidR="000A6B93">
          <w:rPr>
            <w:rFonts w:ascii="Rubik" w:eastAsia="Rubik" w:hAnsi="Rubik" w:cs="Rubik"/>
            <w:sz w:val="24"/>
            <w:szCs w:val="24"/>
            <w:highlight w:val="white"/>
            <w:u w:val="single"/>
          </w:rPr>
          <w:fldChar w:fldCharType="end"/>
        </w:r>
      </w:del>
    </w:p>
    <w:p w14:paraId="2BDAF2DB" w14:textId="77777777" w:rsidR="00F17489" w:rsidRDefault="006A57E3">
      <w:pPr>
        <w:spacing w:line="480" w:lineRule="auto"/>
        <w:ind w:left="450" w:hanging="450"/>
        <w:rPr>
          <w:del w:id="842" w:author="André Luís Luza" w:date="2024-08-13T21:42:00Z"/>
          <w:rFonts w:ascii="Rubik" w:eastAsia="Rubik" w:hAnsi="Rubik" w:cs="Rubik"/>
          <w:sz w:val="24"/>
          <w:szCs w:val="24"/>
          <w:highlight w:val="white"/>
        </w:rPr>
      </w:pPr>
      <w:del w:id="843" w:author="André Luís Luza" w:date="2024-08-13T21:42:00Z">
        <w:r>
          <w:rPr>
            <w:rFonts w:ascii="Rubik" w:eastAsia="Rubik" w:hAnsi="Rubik" w:cs="Rubik"/>
            <w:sz w:val="24"/>
            <w:szCs w:val="24"/>
            <w:highlight w:val="white"/>
          </w:rPr>
          <w:delText>Blanchet FG, Cazelles K, Gravel D. (2020) Co-occurrence is not evidence of ecological interactions. Ecology Letters 23(7), 1050-1063. doi: 10.1111/ele.13525.</w:delText>
        </w:r>
      </w:del>
    </w:p>
    <w:p w14:paraId="09A38990" w14:textId="77777777" w:rsidR="00F17489" w:rsidRDefault="006A57E3">
      <w:pPr>
        <w:spacing w:line="480" w:lineRule="auto"/>
        <w:ind w:left="450" w:hanging="450"/>
        <w:rPr>
          <w:del w:id="844" w:author="André Luís Luza" w:date="2024-08-13T21:42:00Z"/>
          <w:rFonts w:ascii="Rubik" w:eastAsia="Rubik" w:hAnsi="Rubik" w:cs="Rubik"/>
          <w:sz w:val="24"/>
          <w:szCs w:val="24"/>
          <w:highlight w:val="white"/>
        </w:rPr>
      </w:pPr>
      <w:del w:id="845" w:author="André Luís Luza" w:date="2024-08-13T21:42:00Z">
        <w:r>
          <w:rPr>
            <w:rFonts w:ascii="Rubik" w:eastAsia="Rubik" w:hAnsi="Rubik" w:cs="Rubik"/>
            <w:sz w:val="24"/>
            <w:szCs w:val="24"/>
            <w:highlight w:val="white"/>
          </w:rPr>
          <w:delText>Bleuel, J., Pennino, M.G. &amp; Longo, G.O. (2021) Coral distribution and bleaching vulnerability areas in Southwestern Atlantic under ocean warming. Scientific Reports 11, 12833. https://doi.org/10.1038/s41598-021-92202-2</w:delText>
        </w:r>
      </w:del>
    </w:p>
    <w:p w14:paraId="61E11029" w14:textId="77777777" w:rsidR="00F17489" w:rsidRDefault="006A57E3">
      <w:pPr>
        <w:spacing w:line="480" w:lineRule="auto"/>
        <w:ind w:left="450" w:hanging="450"/>
        <w:rPr>
          <w:del w:id="846" w:author="André Luís Luza" w:date="2024-08-13T21:42:00Z"/>
          <w:rFonts w:ascii="Rubik" w:eastAsia="Rubik" w:hAnsi="Rubik" w:cs="Rubik"/>
          <w:sz w:val="24"/>
          <w:szCs w:val="24"/>
          <w:highlight w:val="white"/>
        </w:rPr>
      </w:pPr>
      <w:del w:id="847" w:author="André Luís Luza" w:date="2024-08-13T21:42:00Z">
        <w:r>
          <w:rPr>
            <w:rFonts w:ascii="Rubik" w:eastAsia="Rubik" w:hAnsi="Rubik" w:cs="Rubik"/>
            <w:sz w:val="24"/>
            <w:szCs w:val="24"/>
            <w:highlight w:val="white"/>
          </w:rPr>
          <w:delText>Blowes SA, Supp SR, Antão LH, Bates A, Bruelheide H, Chase JM, Moyes F, Magurran A, McGill B, Myers-Smith IH, Winter M, Bjorkman AD, Bowler DE, Byrnes JEK, Gonzalez A, Hines J, Isbell F, Jones HP, Navarro LM, Thompson PL, Vellend M, Waldock C, Dornelas M. (2019) The geography of biodiversity change in marine and terrestrial assemblages. Science. 366(6463):339-345. doi: 10.1126/science.aaw1620.</w:delText>
        </w:r>
      </w:del>
    </w:p>
    <w:p w14:paraId="1235CD3D" w14:textId="77777777" w:rsidR="00F17489" w:rsidRDefault="006A57E3">
      <w:pPr>
        <w:spacing w:line="480" w:lineRule="auto"/>
        <w:ind w:left="450" w:hanging="450"/>
        <w:rPr>
          <w:del w:id="848" w:author="André Luís Luza" w:date="2024-08-13T21:42:00Z"/>
          <w:rFonts w:ascii="Rubik" w:eastAsia="Rubik" w:hAnsi="Rubik" w:cs="Rubik"/>
          <w:sz w:val="24"/>
          <w:szCs w:val="24"/>
          <w:highlight w:val="white"/>
        </w:rPr>
      </w:pPr>
      <w:del w:id="849" w:author="André Luís Luza" w:date="2024-08-13T21:42:00Z">
        <w:r>
          <w:rPr>
            <w:rFonts w:ascii="Rubik" w:eastAsia="Rubik" w:hAnsi="Rubik" w:cs="Rubik"/>
            <w:sz w:val="24"/>
            <w:szCs w:val="24"/>
            <w:highlight w:val="white"/>
          </w:rPr>
          <w:delText>Brandl, Simon J. ; Rasher, Douglas B. ; Cote, Isabelle M. ; Casey, Jordan M. ; Darling, Emily S.; Lefcheck, Jonathan S. ; Duffy, J. Emmett. (2019). Frontiers in Ecology and the Environment 17</w:delText>
        </w:r>
        <w:r>
          <w:rPr>
            <w:rFonts w:ascii="Rubik" w:eastAsia="Rubik" w:hAnsi="Rubik" w:cs="Rubik"/>
            <w:i/>
            <w:sz w:val="24"/>
            <w:szCs w:val="24"/>
            <w:highlight w:val="white"/>
          </w:rPr>
          <w:delText xml:space="preserve"> </w:delText>
        </w:r>
        <w:r>
          <w:rPr>
            <w:rFonts w:ascii="Rubik" w:eastAsia="Rubik" w:hAnsi="Rubik" w:cs="Rubik"/>
            <w:sz w:val="24"/>
            <w:szCs w:val="24"/>
            <w:highlight w:val="white"/>
          </w:rPr>
          <w:delText xml:space="preserve">(8) , 445-454. </w:delText>
        </w:r>
        <w:r w:rsidR="000A6B93">
          <w:rPr>
            <w:rFonts w:ascii="Rubik" w:eastAsia="Rubik" w:hAnsi="Rubik" w:cs="Rubik"/>
            <w:sz w:val="24"/>
            <w:szCs w:val="24"/>
            <w:highlight w:val="white"/>
          </w:rPr>
          <w:fldChar w:fldCharType="begin"/>
        </w:r>
        <w:r w:rsidR="000A6B93">
          <w:rPr>
            <w:rFonts w:ascii="Rubik" w:eastAsia="Rubik" w:hAnsi="Rubik" w:cs="Rubik"/>
            <w:sz w:val="24"/>
            <w:szCs w:val="24"/>
            <w:highlight w:val="white"/>
          </w:rPr>
          <w:delInstrText xml:space="preserve"> HYPERLINK "http://dx.doi.org/10.1002/fee.2088" \h </w:delInstrText>
        </w:r>
        <w:r w:rsidR="000A6B93">
          <w:rPr>
            <w:rFonts w:ascii="Rubik" w:eastAsia="Rubik" w:hAnsi="Rubik" w:cs="Rubik"/>
            <w:sz w:val="24"/>
            <w:szCs w:val="24"/>
            <w:highlight w:val="white"/>
          </w:rPr>
          <w:fldChar w:fldCharType="separate"/>
        </w:r>
        <w:r>
          <w:rPr>
            <w:rFonts w:ascii="Rubik" w:eastAsia="Rubik" w:hAnsi="Rubik" w:cs="Rubik"/>
            <w:sz w:val="24"/>
            <w:szCs w:val="24"/>
            <w:highlight w:val="white"/>
          </w:rPr>
          <w:delText>http://dx.doi.org/10.1002/fee.2088</w:delText>
        </w:r>
        <w:r w:rsidR="000A6B93">
          <w:rPr>
            <w:rFonts w:ascii="Rubik" w:eastAsia="Rubik" w:hAnsi="Rubik" w:cs="Rubik"/>
            <w:sz w:val="24"/>
            <w:szCs w:val="24"/>
            <w:highlight w:val="white"/>
          </w:rPr>
          <w:fldChar w:fldCharType="end"/>
        </w:r>
      </w:del>
    </w:p>
    <w:p w14:paraId="350F568E" w14:textId="77777777" w:rsidR="00F17489" w:rsidRDefault="006A57E3">
      <w:pPr>
        <w:spacing w:line="480" w:lineRule="auto"/>
        <w:ind w:left="450" w:hanging="450"/>
        <w:rPr>
          <w:del w:id="850" w:author="André Luís Luza" w:date="2024-08-13T21:42:00Z"/>
          <w:rFonts w:ascii="Rubik" w:eastAsia="Rubik" w:hAnsi="Rubik" w:cs="Rubik"/>
          <w:sz w:val="24"/>
          <w:szCs w:val="24"/>
          <w:highlight w:val="white"/>
        </w:rPr>
      </w:pPr>
      <w:del w:id="851" w:author="André Luís Luza" w:date="2024-08-13T21:42:00Z">
        <w:r>
          <w:rPr>
            <w:rFonts w:ascii="Rubik" w:eastAsia="Rubik" w:hAnsi="Rubik" w:cs="Rubik"/>
            <w:sz w:val="24"/>
            <w:szCs w:val="24"/>
            <w:highlight w:val="white"/>
          </w:rPr>
          <w:delText>Brodie JF, Aslan CE, Rogers HS, Redford KH, Maron JL, Bronstein JL, Groves CR. (2014) Secondary extinctions of biodiversity. Trends Ecology and Evolution. 29(12):664-72. doi: 10.1016/j.tree.2014.09.012.</w:delText>
        </w:r>
      </w:del>
    </w:p>
    <w:p w14:paraId="287864AC" w14:textId="77777777" w:rsidR="00F17489" w:rsidRDefault="006A57E3">
      <w:pPr>
        <w:spacing w:line="480" w:lineRule="auto"/>
        <w:ind w:left="450" w:hanging="450"/>
        <w:rPr>
          <w:del w:id="852" w:author="André Luís Luza" w:date="2024-08-13T21:42:00Z"/>
          <w:rFonts w:ascii="Rubik" w:eastAsia="Rubik" w:hAnsi="Rubik" w:cs="Rubik"/>
          <w:sz w:val="24"/>
          <w:szCs w:val="24"/>
          <w:highlight w:val="white"/>
        </w:rPr>
      </w:pPr>
      <w:del w:id="853" w:author="André Luís Luza" w:date="2024-08-13T21:42:00Z">
        <w:r>
          <w:rPr>
            <w:rFonts w:ascii="Rubik" w:eastAsia="Rubik" w:hAnsi="Rubik" w:cs="Rubik"/>
            <w:sz w:val="24"/>
            <w:szCs w:val="24"/>
            <w:highlight w:val="white"/>
          </w:rPr>
          <w:delText>Burgos, E., Ceva, H., Perazzo, R.P., Devoto, M., Medan, D., Zimmermann, M., Delbue, AM., (2007). Why nestedness in mutualistic networks? Journal of Theoretical Biology 249 (2), 307–313. 10.1016/j.jtbi.2007.07.030</w:delText>
        </w:r>
      </w:del>
    </w:p>
    <w:p w14:paraId="2DBAE138" w14:textId="77777777" w:rsidR="00F17489" w:rsidRDefault="006A57E3">
      <w:pPr>
        <w:spacing w:line="480" w:lineRule="auto"/>
        <w:ind w:left="450" w:hanging="450"/>
        <w:rPr>
          <w:del w:id="854" w:author="André Luís Luza" w:date="2024-08-13T21:42:00Z"/>
          <w:rFonts w:ascii="Rubik" w:eastAsia="Rubik" w:hAnsi="Rubik" w:cs="Rubik"/>
          <w:sz w:val="24"/>
          <w:szCs w:val="24"/>
          <w:highlight w:val="white"/>
        </w:rPr>
      </w:pPr>
      <w:del w:id="855" w:author="André Luís Luza" w:date="2024-08-13T21:42:00Z">
        <w:r>
          <w:rPr>
            <w:rFonts w:ascii="Rubik" w:eastAsia="Rubik" w:hAnsi="Rubik" w:cs="Rubik"/>
            <w:sz w:val="24"/>
            <w:szCs w:val="24"/>
            <w:highlight w:val="white"/>
          </w:rPr>
          <w:delText>Burke, S., Pottier, P., Macartney, E. L., Drobniak, S. M., Lagisz, M., Ainsworth, T., &amp; Nakagawa, S. (2023). Mapping literature reviews on coral health: A review map, critical appraisal and bibliometric analysis. Ecological Solutions and Evidence, 4, e12287. https://doi.org/10.1002/2688-8319.12287</w:delText>
        </w:r>
      </w:del>
    </w:p>
    <w:p w14:paraId="755EE6CD" w14:textId="77777777" w:rsidR="00F17489" w:rsidRDefault="006A57E3">
      <w:pPr>
        <w:spacing w:line="480" w:lineRule="auto"/>
        <w:ind w:left="450" w:hanging="450"/>
        <w:rPr>
          <w:del w:id="856" w:author="André Luís Luza" w:date="2024-08-13T21:42:00Z"/>
          <w:rFonts w:ascii="Rubik" w:eastAsia="Rubik" w:hAnsi="Rubik" w:cs="Rubik"/>
          <w:sz w:val="24"/>
          <w:szCs w:val="24"/>
          <w:highlight w:val="white"/>
        </w:rPr>
      </w:pPr>
      <w:del w:id="857" w:author="André Luís Luza" w:date="2024-08-13T21:42:00Z">
        <w:r>
          <w:rPr>
            <w:rFonts w:ascii="Rubik" w:eastAsia="Rubik" w:hAnsi="Rubik" w:cs="Rubik"/>
            <w:sz w:val="24"/>
            <w:szCs w:val="24"/>
            <w:highlight w:val="white"/>
          </w:rPr>
          <w:delText>Cantor M, Longo GO, Fontoura L, Quimbayo JP, Floeter SR, Bender MG. (2018). Chapter 11. Interaction Networks in Tropical Reefs. In: Ecological Networks in the Tropics: An Integrative Overview of Species Interactions from Some of the Most Species-Rich Habitats on Earth. In: Dáttilo W. and Rico-Gray V. (Eds.). ISBN: 978-3-319-68227-3. Springer Publisher. https://doi. org/10.1007/978-3-319-68228-0_10</w:delText>
        </w:r>
      </w:del>
    </w:p>
    <w:p w14:paraId="54C92EEC" w14:textId="77777777" w:rsidR="00F17489" w:rsidRDefault="006A57E3">
      <w:pPr>
        <w:spacing w:line="480" w:lineRule="auto"/>
        <w:ind w:left="450" w:hanging="450"/>
        <w:rPr>
          <w:del w:id="858" w:author="André Luís Luza" w:date="2024-08-13T21:42:00Z"/>
          <w:rFonts w:ascii="Rubik" w:eastAsia="Rubik" w:hAnsi="Rubik" w:cs="Rubik"/>
          <w:sz w:val="24"/>
          <w:szCs w:val="24"/>
          <w:highlight w:val="white"/>
        </w:rPr>
      </w:pPr>
      <w:del w:id="859" w:author="André Luís Luza" w:date="2024-08-13T21:42:00Z">
        <w:r>
          <w:rPr>
            <w:rFonts w:ascii="Rubik" w:eastAsia="Rubik" w:hAnsi="Rubik" w:cs="Rubik"/>
            <w:sz w:val="24"/>
            <w:szCs w:val="24"/>
            <w:highlight w:val="white"/>
          </w:rPr>
          <w:delText xml:space="preserve">Capitani, L., de Araujo, J.N., Vieira, E.A. et al. (2022) Ocean Warming Will Reduce Standing Biomass in a Tropical Western Atlantic Reef Ecosystem. Ecosystems 25, 843–857.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w:delInstrText>
        </w:r>
        <w:r w:rsidR="000A6B93">
          <w:rPr>
            <w:rFonts w:ascii="Rubik" w:eastAsia="Rubik" w:hAnsi="Rubik" w:cs="Rubik"/>
            <w:sz w:val="24"/>
            <w:szCs w:val="24"/>
            <w:highlight w:val="white"/>
            <w:u w:val="single"/>
          </w:rPr>
          <w:delInstrText xml:space="preserve">rg/10.1007/s10021-021-00691-z"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https://doi.org/10.1007/s10021-021-00691-z</w:delText>
        </w:r>
        <w:r w:rsidR="000A6B93">
          <w:rPr>
            <w:rFonts w:ascii="Rubik" w:eastAsia="Rubik" w:hAnsi="Rubik" w:cs="Rubik"/>
            <w:sz w:val="24"/>
            <w:szCs w:val="24"/>
            <w:highlight w:val="white"/>
            <w:u w:val="single"/>
          </w:rPr>
          <w:fldChar w:fldCharType="end"/>
        </w:r>
      </w:del>
    </w:p>
    <w:p w14:paraId="4519F5AA" w14:textId="77777777" w:rsidR="00F17489" w:rsidRDefault="006A57E3">
      <w:pPr>
        <w:spacing w:line="480" w:lineRule="auto"/>
        <w:ind w:left="450" w:hanging="450"/>
        <w:rPr>
          <w:del w:id="860" w:author="André Luís Luza" w:date="2024-08-13T21:42:00Z"/>
          <w:rFonts w:ascii="Rubik" w:eastAsia="Rubik" w:hAnsi="Rubik" w:cs="Rubik"/>
          <w:sz w:val="24"/>
          <w:szCs w:val="24"/>
          <w:highlight w:val="white"/>
        </w:rPr>
      </w:pPr>
      <w:del w:id="861" w:author="André Luís Luza" w:date="2024-08-13T21:42:00Z">
        <w:r>
          <w:rPr>
            <w:rFonts w:ascii="Rubik" w:eastAsia="Rubik" w:hAnsi="Rubik" w:cs="Rubik"/>
            <w:sz w:val="24"/>
            <w:szCs w:val="24"/>
            <w:highlight w:val="white"/>
          </w:rPr>
          <w:delText xml:space="preserve">Cardozo-Ferreira GC, Ferreira CEL, Choat JH, Mendes TC, et al. (2023) Seasonal variation in diet and isotopic niche of nominally herbivorous fishes in subtropical rocky reefs. Marine Ecology Progress Series 722:125-143.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"https://doi.org/10.3354/meps14442"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https://doi.org/10.3354/meps14442</w:delText>
        </w:r>
        <w:r w:rsidR="000A6B93">
          <w:rPr>
            <w:rFonts w:ascii="Rubik" w:eastAsia="Rubik" w:hAnsi="Rubik" w:cs="Rubik"/>
            <w:sz w:val="24"/>
            <w:szCs w:val="24"/>
            <w:highlight w:val="white"/>
            <w:u w:val="single"/>
          </w:rPr>
          <w:fldChar w:fldCharType="end"/>
        </w:r>
      </w:del>
    </w:p>
    <w:p w14:paraId="0FF2641C" w14:textId="77777777" w:rsidR="00F17489" w:rsidRDefault="006A57E3">
      <w:pPr>
        <w:spacing w:line="480" w:lineRule="auto"/>
        <w:ind w:left="450" w:hanging="450"/>
        <w:rPr>
          <w:del w:id="862" w:author="André Luís Luza" w:date="2024-08-13T21:42:00Z"/>
          <w:rFonts w:ascii="Rubik" w:eastAsia="Rubik" w:hAnsi="Rubik" w:cs="Rubik"/>
          <w:sz w:val="24"/>
          <w:szCs w:val="24"/>
          <w:highlight w:val="white"/>
        </w:rPr>
      </w:pPr>
      <w:del w:id="863" w:author="André Luís Luza" w:date="2024-08-13T21:42:00Z">
        <w:r>
          <w:rPr>
            <w:rFonts w:ascii="Rubik" w:eastAsia="Rubik" w:hAnsi="Rubik" w:cs="Rubik"/>
            <w:sz w:val="24"/>
            <w:szCs w:val="24"/>
            <w:highlight w:val="white"/>
          </w:rPr>
          <w:delText>Carvalho LM, Mies M, Inagaki KY, Sanches EG, Souza MR, Longo GO, Tomás ARG. (2022). The marine ornamental market in Brazil (Southwestern Atlantic) frequently trades prohibited and endangered species, and threatens the ecosystem role of cleaning mutualism. Marine Policy, 146:105305.</w:delText>
        </w:r>
      </w:del>
    </w:p>
    <w:p w14:paraId="60F7487B" w14:textId="77777777" w:rsidR="00F17489" w:rsidRDefault="006A57E3">
      <w:pPr>
        <w:spacing w:line="480" w:lineRule="auto"/>
        <w:ind w:left="450" w:hanging="450"/>
        <w:rPr>
          <w:del w:id="864" w:author="André Luís Luza" w:date="2024-08-13T21:42:00Z"/>
          <w:rFonts w:ascii="Rubik" w:eastAsia="Rubik" w:hAnsi="Rubik" w:cs="Rubik"/>
          <w:sz w:val="24"/>
          <w:szCs w:val="24"/>
          <w:highlight w:val="white"/>
        </w:rPr>
      </w:pPr>
      <w:del w:id="865" w:author="André Luís Luza" w:date="2024-08-13T21:42:00Z">
        <w:r>
          <w:rPr>
            <w:rFonts w:ascii="Rubik" w:eastAsia="Rubik" w:hAnsi="Rubik" w:cs="Rubik"/>
            <w:sz w:val="24"/>
            <w:szCs w:val="24"/>
            <w:highlight w:val="white"/>
          </w:rPr>
          <w:delText>Carvalho, J.C., Cardoso, P. (2020) Decomposing the Causes for Niche Differentiation Between Species Using Hypervolumes. Frontiers in Ecology and Evolution 8:243. doi: 10.3389/fevo.2020.00243</w:delText>
        </w:r>
      </w:del>
    </w:p>
    <w:p w14:paraId="09A48D60" w14:textId="77777777" w:rsidR="00F17489" w:rsidRDefault="006A57E3">
      <w:pPr>
        <w:spacing w:line="480" w:lineRule="auto"/>
        <w:ind w:left="450" w:hanging="450"/>
        <w:rPr>
          <w:del w:id="866" w:author="André Luís Luza" w:date="2024-08-13T21:42:00Z"/>
          <w:rFonts w:ascii="Rubik" w:eastAsia="Rubik" w:hAnsi="Rubik" w:cs="Rubik"/>
          <w:sz w:val="24"/>
          <w:szCs w:val="24"/>
          <w:highlight w:val="white"/>
        </w:rPr>
      </w:pPr>
      <w:del w:id="867" w:author="André Luís Luza" w:date="2024-08-13T21:42:00Z">
        <w:r>
          <w:rPr>
            <w:rFonts w:ascii="Rubik" w:eastAsia="Rubik" w:hAnsi="Rubik" w:cs="Rubik"/>
            <w:sz w:val="24"/>
            <w:szCs w:val="24"/>
            <w:highlight w:val="white"/>
          </w:rPr>
          <w:delText>Castro, C. B., Pires, D. O. (2001) Brazilian coral reefs: what we already know and what is still missing. Bulletin of Marine Science. 69, 2, 357-371.</w:delText>
        </w:r>
      </w:del>
    </w:p>
    <w:p w14:paraId="08D04491" w14:textId="77777777" w:rsidR="00F17489" w:rsidRDefault="006A57E3">
      <w:pPr>
        <w:spacing w:line="480" w:lineRule="auto"/>
        <w:ind w:left="450"/>
        <w:rPr>
          <w:del w:id="868" w:author="André Luís Luza" w:date="2024-08-13T21:42:00Z"/>
          <w:rFonts w:ascii="Rubik" w:eastAsia="Rubik" w:hAnsi="Rubik" w:cs="Rubik"/>
          <w:sz w:val="24"/>
          <w:szCs w:val="24"/>
          <w:highlight w:val="white"/>
        </w:rPr>
      </w:pPr>
      <w:del w:id="869" w:author="André Luís Luza" w:date="2024-08-13T21:42:00Z">
        <w:r>
          <w:rPr>
            <w:rFonts w:ascii="Rubik" w:eastAsia="Rubik" w:hAnsi="Rubik" w:cs="Rubik"/>
            <w:sz w:val="24"/>
            <w:szCs w:val="24"/>
            <w:highlight w:val="white"/>
          </w:rPr>
          <w:delText>Ceballos G, Ehrlich PR, Barnosky AD, García A, Pringle RM, Palmer TM. Accelerated modern human-induced species losses: Entering the sixth mass extinction. Science Advances 2015 Jun 19;1(5):e1400253. doi: 10.1126/sciadv.1400253.</w:delText>
        </w:r>
      </w:del>
    </w:p>
    <w:p w14:paraId="38E313FE" w14:textId="77777777" w:rsidR="00F17489" w:rsidRDefault="006A57E3">
      <w:pPr>
        <w:spacing w:line="480" w:lineRule="auto"/>
        <w:ind w:left="450" w:hanging="450"/>
        <w:rPr>
          <w:del w:id="870" w:author="André Luís Luza" w:date="2024-08-13T21:42:00Z"/>
          <w:rFonts w:ascii="Rubik" w:eastAsia="Rubik" w:hAnsi="Rubik" w:cs="Rubik"/>
          <w:sz w:val="24"/>
          <w:szCs w:val="24"/>
          <w:highlight w:val="white"/>
        </w:rPr>
      </w:pPr>
      <w:del w:id="871" w:author="André Luís Luza" w:date="2024-08-13T21:42:00Z">
        <w:r>
          <w:rPr>
            <w:rFonts w:ascii="Rubik" w:eastAsia="Rubik" w:hAnsi="Rubik" w:cs="Rubik"/>
            <w:sz w:val="24"/>
            <w:szCs w:val="24"/>
            <w:highlight w:val="white"/>
          </w:rPr>
          <w:delText xml:space="preserve">Coker, D. J., Wilson, S. K. &amp; Pratchett, M. S. 2014. Importance of live coral habitat for reef fishes. Reviews in Fish Biology and Fisheries, 24, 89–126. </w:delText>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"https://doi.org/10.1007/s11160-013-9319-5"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https://doi.org/10.1007/s11160-013-9319-5</w:delText>
        </w:r>
        <w:r w:rsidR="000A6B93">
          <w:rPr>
            <w:rFonts w:ascii="Rubik" w:eastAsia="Rubik" w:hAnsi="Rubik" w:cs="Rubik"/>
            <w:color w:val="1155CC"/>
            <w:sz w:val="24"/>
            <w:szCs w:val="24"/>
            <w:highlight w:val="white"/>
            <w:u w:val="single"/>
          </w:rPr>
          <w:fldChar w:fldCharType="end"/>
        </w:r>
        <w:r>
          <w:rPr>
            <w:rFonts w:ascii="Rubik" w:eastAsia="Rubik" w:hAnsi="Rubik" w:cs="Rubik"/>
            <w:sz w:val="24"/>
            <w:szCs w:val="24"/>
            <w:highlight w:val="white"/>
          </w:rPr>
          <w:delText>.</w:delText>
        </w:r>
      </w:del>
    </w:p>
    <w:p w14:paraId="7A82BC47" w14:textId="77777777" w:rsidR="00F17489" w:rsidRDefault="006A57E3">
      <w:pPr>
        <w:spacing w:line="480" w:lineRule="auto"/>
        <w:ind w:left="450" w:hanging="450"/>
        <w:rPr>
          <w:del w:id="872" w:author="André Luís Luza" w:date="2024-08-13T21:42:00Z"/>
          <w:rFonts w:ascii="Rubik" w:eastAsia="Rubik" w:hAnsi="Rubik" w:cs="Rubik"/>
          <w:sz w:val="24"/>
          <w:szCs w:val="24"/>
          <w:highlight w:val="white"/>
        </w:rPr>
      </w:pPr>
      <w:del w:id="873" w:author="André Luís Luza" w:date="2024-08-13T21:42:00Z">
        <w:r w:rsidRPr="007A25E6">
          <w:rPr>
            <w:rFonts w:ascii="Rubik" w:eastAsia="Rubik" w:hAnsi="Rubik" w:cs="Rubik"/>
            <w:sz w:val="24"/>
            <w:szCs w:val="24"/>
            <w:highlight w:val="white"/>
            <w:lang w:val="es-419"/>
          </w:rPr>
          <w:delText xml:space="preserve">Coni, E. O. C. et al. </w:delText>
        </w:r>
        <w:r>
          <w:rPr>
            <w:rFonts w:ascii="Rubik" w:eastAsia="Rubik" w:hAnsi="Rubik" w:cs="Rubik"/>
            <w:sz w:val="24"/>
            <w:szCs w:val="24"/>
            <w:highlight w:val="white"/>
          </w:rPr>
          <w:delText>(2013) An evaluation of the use of branching fire-corals (</w:delText>
        </w:r>
        <w:r>
          <w:rPr>
            <w:rFonts w:ascii="Rubik" w:eastAsia="Rubik" w:hAnsi="Rubik" w:cs="Rubik"/>
            <w:i/>
            <w:sz w:val="24"/>
            <w:szCs w:val="24"/>
            <w:highlight w:val="white"/>
          </w:rPr>
          <w:delText>Millepora</w:delText>
        </w:r>
        <w:r>
          <w:rPr>
            <w:rFonts w:ascii="Rubik" w:eastAsia="Rubik" w:hAnsi="Rubik" w:cs="Rubik"/>
            <w:sz w:val="24"/>
            <w:szCs w:val="24"/>
            <w:highlight w:val="white"/>
          </w:rPr>
          <w:delText xml:space="preserve"> spp.) as refuge by reef fish in the Abrolhos Bank, eastern Brazil. Environmental Biology of Fishes 96, 45–55.</w:delText>
        </w:r>
        <w:r w:rsidR="000A6B93">
          <w:rPr>
            <w:rFonts w:ascii="Rubik" w:eastAsia="Rubik" w:hAnsi="Rubik" w:cs="Rubik"/>
            <w:sz w:val="24"/>
            <w:szCs w:val="24"/>
            <w:highlight w:val="white"/>
          </w:rPr>
          <w:fldChar w:fldCharType="begin"/>
        </w:r>
        <w:r w:rsidR="000A6B93">
          <w:rPr>
            <w:rFonts w:ascii="Rubik" w:eastAsia="Rubik" w:hAnsi="Rubik" w:cs="Rubik"/>
            <w:sz w:val="24"/>
            <w:szCs w:val="24"/>
            <w:highlight w:val="white"/>
          </w:rPr>
          <w:delInstrText xml:space="preserve"> HYPERLINK "https://doi.org/10.1007/s10641-012-0021-6" \h </w:delInstrText>
        </w:r>
        <w:r w:rsidR="000A6B93">
          <w:rPr>
            <w:rFonts w:ascii="Rubik" w:eastAsia="Rubik" w:hAnsi="Rubik" w:cs="Rubik"/>
            <w:sz w:val="24"/>
            <w:szCs w:val="24"/>
            <w:highlight w:val="white"/>
          </w:rPr>
          <w:fldChar w:fldCharType="separate"/>
        </w:r>
        <w:r>
          <w:rPr>
            <w:rFonts w:ascii="Rubik" w:eastAsia="Rubik" w:hAnsi="Rubik" w:cs="Rubik"/>
            <w:sz w:val="24"/>
            <w:szCs w:val="24"/>
            <w:highlight w:val="white"/>
          </w:rPr>
          <w:delText xml:space="preserve"> </w:delText>
        </w:r>
        <w:r w:rsidR="000A6B93">
          <w:rPr>
            <w:rFonts w:ascii="Rubik" w:eastAsia="Rubik" w:hAnsi="Rubik" w:cs="Rubik"/>
            <w:sz w:val="24"/>
            <w:szCs w:val="24"/>
            <w:highlight w:val="white"/>
          </w:rPr>
          <w:fldChar w:fldCharType="end"/>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w:delInstrText>
        </w:r>
        <w:r w:rsidR="000A6B93">
          <w:rPr>
            <w:rFonts w:ascii="Rubik" w:eastAsia="Rubik" w:hAnsi="Rubik" w:cs="Rubik"/>
            <w:color w:val="1155CC"/>
            <w:sz w:val="24"/>
            <w:szCs w:val="24"/>
            <w:highlight w:val="white"/>
            <w:u w:val="single"/>
          </w:rPr>
          <w:delInstrText xml:space="preserve">ps://doi.org/10.1007/s10641-012-0021-6"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https://doi.org/10.1007/s10641-012-0021-6</w:delText>
        </w:r>
        <w:r w:rsidR="000A6B93">
          <w:rPr>
            <w:rFonts w:ascii="Rubik" w:eastAsia="Rubik" w:hAnsi="Rubik" w:cs="Rubik"/>
            <w:color w:val="1155CC"/>
            <w:sz w:val="24"/>
            <w:szCs w:val="24"/>
            <w:highlight w:val="white"/>
            <w:u w:val="single"/>
          </w:rPr>
          <w:fldChar w:fldCharType="end"/>
        </w:r>
        <w:r>
          <w:rPr>
            <w:rFonts w:ascii="Rubik" w:eastAsia="Rubik" w:hAnsi="Rubik" w:cs="Rubik"/>
            <w:sz w:val="24"/>
            <w:szCs w:val="24"/>
            <w:highlight w:val="white"/>
          </w:rPr>
          <w:delText>.</w:delText>
        </w:r>
      </w:del>
    </w:p>
    <w:p w14:paraId="047DFB2A" w14:textId="77777777" w:rsidR="00F17489" w:rsidRDefault="006A57E3">
      <w:pPr>
        <w:spacing w:line="480" w:lineRule="auto"/>
        <w:ind w:left="450" w:hanging="450"/>
        <w:rPr>
          <w:del w:id="874" w:author="André Luís Luza" w:date="2024-08-13T21:42:00Z"/>
          <w:rFonts w:ascii="Rubik" w:eastAsia="Rubik" w:hAnsi="Rubik" w:cs="Rubik"/>
          <w:sz w:val="24"/>
          <w:szCs w:val="24"/>
          <w:highlight w:val="white"/>
        </w:rPr>
      </w:pPr>
      <w:del w:id="875" w:author="André Luís Luza" w:date="2024-08-13T21:42:00Z">
        <w:r>
          <w:rPr>
            <w:rFonts w:ascii="Rubik" w:eastAsia="Rubik" w:hAnsi="Rubik" w:cs="Rubik"/>
            <w:sz w:val="24"/>
            <w:szCs w:val="24"/>
            <w:highlight w:val="white"/>
          </w:rPr>
          <w:delText>Cornwell, W. K., Schwilk, D. W. &amp; Ackerly, D. D. (2006) A trait-based test for habitat filtering: convex hull volume. Ecology 87, 1465–1471. https://doi.org/10.1890/0012-9658(2006)87[1465:ATTFHF]2.0.CO;2.</w:delText>
        </w:r>
      </w:del>
    </w:p>
    <w:p w14:paraId="70192809" w14:textId="77777777" w:rsidR="00F17489" w:rsidRDefault="006A57E3">
      <w:pPr>
        <w:spacing w:line="480" w:lineRule="auto"/>
        <w:ind w:left="450" w:hanging="450"/>
        <w:rPr>
          <w:del w:id="876" w:author="André Luís Luza" w:date="2024-08-13T21:42:00Z"/>
          <w:rFonts w:ascii="Rubik" w:eastAsia="Rubik" w:hAnsi="Rubik" w:cs="Rubik"/>
          <w:sz w:val="24"/>
          <w:szCs w:val="24"/>
          <w:highlight w:val="white"/>
        </w:rPr>
      </w:pPr>
      <w:del w:id="877" w:author="André Luís Luza" w:date="2024-08-13T21:42:00Z">
        <w:r>
          <w:rPr>
            <w:rFonts w:ascii="Rubik" w:eastAsia="Rubik" w:hAnsi="Rubik" w:cs="Rubik"/>
            <w:sz w:val="24"/>
            <w:szCs w:val="24"/>
            <w:highlight w:val="white"/>
          </w:rPr>
          <w:delText>Doherty, S., Saltré, F., Llewelyn, J., Strona, G., Williams, S. E., &amp; Bradshaw, C. J. A. (2023). Estimating co-extinction threats in terrestrial ecosystems. Global Change Biology, 29, 5122–5138. https://doi.org/10.1111/gcb.16836</w:delText>
        </w:r>
      </w:del>
    </w:p>
    <w:p w14:paraId="1021E0CD" w14:textId="77777777" w:rsidR="00F17489" w:rsidRDefault="006A57E3">
      <w:pPr>
        <w:spacing w:line="480" w:lineRule="auto"/>
        <w:ind w:left="450" w:hanging="450"/>
        <w:rPr>
          <w:del w:id="878" w:author="André Luís Luza" w:date="2024-08-13T21:42:00Z"/>
          <w:rFonts w:ascii="Rubik" w:eastAsia="Rubik" w:hAnsi="Rubik" w:cs="Rubik"/>
          <w:sz w:val="24"/>
          <w:szCs w:val="24"/>
          <w:highlight w:val="white"/>
        </w:rPr>
      </w:pPr>
      <w:del w:id="879" w:author="André Luís Luza" w:date="2024-08-13T21:42:00Z">
        <w:r>
          <w:rPr>
            <w:rFonts w:ascii="Rubik" w:eastAsia="Rubik" w:hAnsi="Rubik" w:cs="Rubik"/>
            <w:sz w:val="24"/>
            <w:szCs w:val="24"/>
            <w:highlight w:val="white"/>
          </w:rPr>
          <w:delText>Dray S., Dufour. A.B. (2007) The ade4 package: implementing the duality diagram for ecologists. Journal of Statistical Software 22. 1-20 (https://doi.org/10.18637/jss.v022.i04)</w:delText>
        </w:r>
      </w:del>
    </w:p>
    <w:p w14:paraId="7EB9D1F0" w14:textId="77777777" w:rsidR="00F17489" w:rsidRDefault="006A57E3">
      <w:pPr>
        <w:spacing w:line="480" w:lineRule="auto"/>
        <w:ind w:left="450" w:hanging="450"/>
        <w:rPr>
          <w:del w:id="880" w:author="André Luís Luza" w:date="2024-08-13T21:42:00Z"/>
          <w:rFonts w:ascii="Rubik" w:eastAsia="Rubik" w:hAnsi="Rubik" w:cs="Rubik"/>
          <w:sz w:val="24"/>
          <w:szCs w:val="24"/>
          <w:highlight w:val="white"/>
        </w:rPr>
      </w:pPr>
      <w:del w:id="881" w:author="André Luís Luza" w:date="2024-08-13T21:42:00Z">
        <w:r>
          <w:rPr>
            <w:rFonts w:ascii="Rubik" w:eastAsia="Rubik" w:hAnsi="Rubik" w:cs="Rubik"/>
            <w:sz w:val="24"/>
            <w:szCs w:val="24"/>
            <w:highlight w:val="white"/>
          </w:rPr>
          <w:delText>Duong, T. (2007) Kernel Density Estimation and Kernel Discriminant Analysis for multivariate data in R. Journal of Statistical Softwares. 21. 1-16.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"https://doi.org/10.18637/jss.v021.i07"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https://doi.org/10.18637/jss.v021.i07</w:delText>
        </w:r>
        <w:r w:rsidR="000A6B93">
          <w:rPr>
            <w:rFonts w:ascii="Rubik" w:eastAsia="Rubik" w:hAnsi="Rubik" w:cs="Rubik"/>
            <w:sz w:val="24"/>
            <w:szCs w:val="24"/>
            <w:highlight w:val="white"/>
            <w:u w:val="single"/>
          </w:rPr>
          <w:fldChar w:fldCharType="end"/>
        </w:r>
        <w:r>
          <w:rPr>
            <w:rFonts w:ascii="Rubik" w:eastAsia="Rubik" w:hAnsi="Rubik" w:cs="Rubik"/>
            <w:sz w:val="24"/>
            <w:szCs w:val="24"/>
            <w:highlight w:val="white"/>
          </w:rPr>
          <w:delText>)</w:delText>
        </w:r>
      </w:del>
    </w:p>
    <w:p w14:paraId="39B7F09B" w14:textId="77777777" w:rsidR="00F17489" w:rsidRDefault="006A57E3">
      <w:pPr>
        <w:spacing w:line="480" w:lineRule="auto"/>
        <w:ind w:left="450" w:hanging="450"/>
        <w:rPr>
          <w:del w:id="882" w:author="André Luís Luza" w:date="2024-08-13T21:42:00Z"/>
          <w:rFonts w:ascii="Rubik" w:eastAsia="Rubik" w:hAnsi="Rubik" w:cs="Rubik"/>
          <w:sz w:val="24"/>
          <w:szCs w:val="24"/>
          <w:highlight w:val="white"/>
        </w:rPr>
      </w:pPr>
      <w:del w:id="883" w:author="André Luís Luza" w:date="2024-08-13T21:42:00Z">
        <w:r>
          <w:rPr>
            <w:rFonts w:ascii="Rubik" w:eastAsia="Rubik" w:hAnsi="Rubik" w:cs="Rubik"/>
            <w:sz w:val="24"/>
            <w:szCs w:val="24"/>
            <w:highlight w:val="white"/>
          </w:rPr>
          <w:delText>Eggertsen, L., Luza, A., Cordeiro, C.A.M.M. et al. (2024) Complexities of reef fisheries in Brazil: a retrospective and functional approach. Reviews in Fish Biology and Fisheries 34, 511–538. https://doi.org/10.1007/s11160-023-09826-y</w:delText>
        </w:r>
      </w:del>
    </w:p>
    <w:p w14:paraId="60962D11" w14:textId="77777777" w:rsidR="00F17489" w:rsidRDefault="006A57E3">
      <w:pPr>
        <w:spacing w:line="480" w:lineRule="auto"/>
        <w:ind w:left="450" w:hanging="450"/>
        <w:rPr>
          <w:del w:id="884" w:author="André Luís Luza" w:date="2024-08-13T21:42:00Z"/>
          <w:rFonts w:ascii="Rubik" w:eastAsia="Rubik" w:hAnsi="Rubik" w:cs="Rubik"/>
          <w:sz w:val="24"/>
          <w:szCs w:val="24"/>
          <w:highlight w:val="white"/>
        </w:rPr>
      </w:pPr>
      <w:del w:id="885" w:author="André Luís Luza" w:date="2024-08-13T21:42:00Z">
        <w:r>
          <w:rPr>
            <w:rFonts w:ascii="Rubik" w:eastAsia="Rubik" w:hAnsi="Rubik" w:cs="Rubik"/>
            <w:sz w:val="24"/>
            <w:szCs w:val="24"/>
            <w:highlight w:val="white"/>
          </w:rPr>
          <w:delText>Estes, J. A., Tinker, M. T., Williams,T.M., Doak, D.F. (1998) Killer Whale Predation on Sea Otters Linking Oceanic and Nearshore Ecosystems. Science 282, 473-476. DOI:10.1126/science.282.5388.473</w:delText>
        </w:r>
      </w:del>
    </w:p>
    <w:p w14:paraId="7C4BDF4E" w14:textId="77777777" w:rsidR="00F17489" w:rsidRDefault="006A57E3">
      <w:pPr>
        <w:spacing w:line="480" w:lineRule="auto"/>
        <w:ind w:left="450" w:hanging="450"/>
        <w:rPr>
          <w:del w:id="886" w:author="André Luís Luza" w:date="2024-08-13T21:42:00Z"/>
          <w:rFonts w:ascii="Rubik" w:eastAsia="Rubik" w:hAnsi="Rubik" w:cs="Rubik"/>
          <w:sz w:val="24"/>
          <w:szCs w:val="24"/>
          <w:highlight w:val="white"/>
        </w:rPr>
      </w:pPr>
      <w:del w:id="887" w:author="André Luís Luza" w:date="2024-08-13T21:42:00Z">
        <w:r>
          <w:rPr>
            <w:rFonts w:ascii="Rubik" w:eastAsia="Rubik" w:hAnsi="Rubik" w:cs="Rubik"/>
            <w:sz w:val="24"/>
            <w:szCs w:val="24"/>
            <w:highlight w:val="white"/>
          </w:rPr>
          <w:delText>Estes, J.A., Terborgh, J., Brashares, J.S., Power, M.E., Berger, J., Bond, W.J., Carpenter, S.R., Essington, T.E., Holt, R.D., Jackson, J.B., Marquis, R.J., Oksanen, L., Oksanen, T., Paine, R.T., Pikitch, E.K., Ripple, W.J., Sandin, S.A., Scheffer, M., Schoener, T.W., Shurin, J.B., Sinclair, A.R., Soulé, M.E., Virtanen, R., Wardle, D.A. (2011) Trophic downgrading of planet Earth. Science 333(6040), 301-306. doi: 10.1126/science.1205106.</w:delText>
        </w:r>
      </w:del>
    </w:p>
    <w:p w14:paraId="05C2B664" w14:textId="77777777" w:rsidR="00F17489" w:rsidRDefault="006A57E3">
      <w:pPr>
        <w:spacing w:line="480" w:lineRule="auto"/>
        <w:ind w:left="450" w:hanging="450"/>
        <w:rPr>
          <w:del w:id="888" w:author="André Luís Luza" w:date="2024-08-13T21:42:00Z"/>
          <w:rFonts w:ascii="Rubik" w:eastAsia="Rubik" w:hAnsi="Rubik" w:cs="Rubik"/>
          <w:sz w:val="24"/>
          <w:szCs w:val="24"/>
          <w:highlight w:val="white"/>
        </w:rPr>
      </w:pPr>
      <w:del w:id="889" w:author="André Luís Luza" w:date="2024-08-13T21:42:00Z">
        <w:r>
          <w:rPr>
            <w:rFonts w:ascii="Rubik" w:eastAsia="Rubik" w:hAnsi="Rubik" w:cs="Rubik"/>
            <w:sz w:val="24"/>
            <w:szCs w:val="24"/>
            <w:highlight w:val="white"/>
          </w:rPr>
          <w:delText>Evans, D.M., Pocock, M.J., Memmott, J. (2013) The robustness of a network of ecological networks to habitat loss. Ecology Letters 16(7), 844-52. doi: 10.1111/ele.12117.</w:delText>
        </w:r>
      </w:del>
    </w:p>
    <w:p w14:paraId="19DBC1F8" w14:textId="77777777" w:rsidR="00F17489" w:rsidRDefault="006A57E3">
      <w:pPr>
        <w:spacing w:line="480" w:lineRule="auto"/>
        <w:ind w:left="450" w:hanging="450"/>
        <w:rPr>
          <w:del w:id="890" w:author="André Luís Luza" w:date="2024-08-13T21:42:00Z"/>
          <w:rFonts w:ascii="Rubik" w:eastAsia="Rubik" w:hAnsi="Rubik" w:cs="Rubik"/>
          <w:sz w:val="24"/>
          <w:szCs w:val="24"/>
          <w:highlight w:val="white"/>
        </w:rPr>
      </w:pPr>
      <w:del w:id="891" w:author="André Luís Luza" w:date="2024-08-13T21:42:00Z">
        <w:r>
          <w:rPr>
            <w:rFonts w:ascii="Rubik" w:eastAsia="Rubik" w:hAnsi="Rubik" w:cs="Rubik"/>
            <w:sz w:val="24"/>
            <w:szCs w:val="24"/>
            <w:highlight w:val="white"/>
          </w:rPr>
          <w:delText>Fogliarini, C. O., Longo, G. O., Francini-Filho, R. B., McClenachan, L. &amp; Bender, M. G. (2022) Sailing into the past: Nautical charts reveal changes over 160 years in the largest reef complex in the South Atlantic Ocean. Perspectives in Ecology and Conservation, 20(3), 231–239. https://doi.org/10.1007/10.1016/j.pecon.2022.05.003.</w:delText>
        </w:r>
      </w:del>
    </w:p>
    <w:p w14:paraId="1EACFDF2" w14:textId="77777777" w:rsidR="00F17489" w:rsidRDefault="006A57E3">
      <w:pPr>
        <w:spacing w:line="480" w:lineRule="auto"/>
        <w:ind w:left="450" w:hanging="450"/>
        <w:rPr>
          <w:del w:id="892" w:author="André Luís Luza" w:date="2024-08-13T21:42:00Z"/>
          <w:rFonts w:ascii="Rubik" w:eastAsia="Rubik" w:hAnsi="Rubik" w:cs="Rubik"/>
          <w:sz w:val="24"/>
          <w:szCs w:val="24"/>
          <w:highlight w:val="white"/>
        </w:rPr>
      </w:pPr>
      <w:del w:id="893" w:author="André Luís Luza" w:date="2024-08-13T21:42:00Z">
        <w:r>
          <w:rPr>
            <w:rFonts w:ascii="Rubik" w:eastAsia="Rubik" w:hAnsi="Rubik" w:cs="Rubik"/>
            <w:sz w:val="24"/>
            <w:szCs w:val="24"/>
            <w:highlight w:val="white"/>
          </w:rPr>
          <w:delText>Fontoura, L., Cantor, M., Longo, G.O., Bender, M.G., Bonaldo, R.M. and Floeter, S.R. (2020), The macroecology of reef fish agonistic behaviour. Ecography, 43: 1278-1290. https://doi.org/10.1111/ecog.05079</w:delText>
        </w:r>
      </w:del>
    </w:p>
    <w:p w14:paraId="6D96DEE4" w14:textId="77777777" w:rsidR="00F17489" w:rsidRDefault="006A57E3">
      <w:pPr>
        <w:spacing w:line="480" w:lineRule="auto"/>
        <w:ind w:left="450" w:hanging="450"/>
        <w:rPr>
          <w:del w:id="894" w:author="André Luís Luza" w:date="2024-08-13T21:42:00Z"/>
          <w:rFonts w:ascii="Rubik" w:eastAsia="Rubik" w:hAnsi="Rubik" w:cs="Rubik"/>
          <w:sz w:val="24"/>
          <w:szCs w:val="24"/>
          <w:highlight w:val="white"/>
        </w:rPr>
      </w:pPr>
      <w:del w:id="895" w:author="André Luís Luza" w:date="2024-08-13T21:42:00Z">
        <w:r>
          <w:rPr>
            <w:rFonts w:ascii="Rubik" w:eastAsia="Rubik" w:hAnsi="Rubik" w:cs="Rubik"/>
            <w:sz w:val="24"/>
            <w:szCs w:val="24"/>
            <w:highlight w:val="white"/>
          </w:rPr>
          <w:delText>Freeman LA, Kleypas JA, Miller AJ (2013) Coral Reef Habitat Response to Climate Change Scenarios. PLoS ONE 8(12): e82404. doi:10.1371/journal.pone.0082404</w:delText>
        </w:r>
      </w:del>
    </w:p>
    <w:p w14:paraId="4FF1B096" w14:textId="77777777" w:rsidR="00F17489" w:rsidRDefault="006A57E3">
      <w:pPr>
        <w:spacing w:line="480" w:lineRule="auto"/>
        <w:ind w:left="450" w:hanging="450"/>
        <w:rPr>
          <w:del w:id="896" w:author="André Luís Luza" w:date="2024-08-13T21:42:00Z"/>
          <w:rFonts w:ascii="Rubik" w:eastAsia="Rubik" w:hAnsi="Rubik" w:cs="Rubik"/>
          <w:sz w:val="24"/>
          <w:szCs w:val="24"/>
          <w:highlight w:val="white"/>
        </w:rPr>
      </w:pPr>
      <w:del w:id="897" w:author="André Luís Luza" w:date="2024-08-13T21:42:00Z">
        <w:r w:rsidRPr="007A25E6">
          <w:rPr>
            <w:rFonts w:ascii="Rubik" w:eastAsia="Rubik" w:hAnsi="Rubik" w:cs="Rubik"/>
            <w:sz w:val="24"/>
            <w:szCs w:val="24"/>
            <w:highlight w:val="white"/>
            <w:lang w:val="pt-BR"/>
          </w:rPr>
          <w:delText xml:space="preserve">Gasparini, J.L., Floeter, S.R., Ferreira, C.E.L. et al. </w:delText>
        </w:r>
        <w:r>
          <w:rPr>
            <w:rFonts w:ascii="Rubik" w:eastAsia="Rubik" w:hAnsi="Rubik" w:cs="Rubik"/>
            <w:sz w:val="24"/>
            <w:szCs w:val="24"/>
            <w:highlight w:val="white"/>
          </w:rPr>
          <w:delText>Marine Ornamental Trade in Brazil. Biodiversity and Conservation, 14, 2883–2899 (2005). https://doi.org/10.1007/s10531-004-0222-1</w:delText>
        </w:r>
      </w:del>
    </w:p>
    <w:p w14:paraId="061049BB" w14:textId="77777777" w:rsidR="00F17489" w:rsidRDefault="006A57E3">
      <w:pPr>
        <w:spacing w:line="480" w:lineRule="auto"/>
        <w:ind w:left="450" w:hanging="450"/>
        <w:rPr>
          <w:del w:id="898" w:author="André Luís Luza" w:date="2024-08-13T21:42:00Z"/>
          <w:rFonts w:ascii="Rubik" w:eastAsia="Rubik" w:hAnsi="Rubik" w:cs="Rubik"/>
          <w:sz w:val="24"/>
          <w:szCs w:val="24"/>
          <w:highlight w:val="white"/>
        </w:rPr>
      </w:pPr>
      <w:del w:id="899" w:author="André Luís Luza" w:date="2024-08-13T21:42:00Z">
        <w:r>
          <w:rPr>
            <w:rFonts w:ascii="Rubik" w:eastAsia="Rubik" w:hAnsi="Rubik" w:cs="Rubik"/>
            <w:sz w:val="24"/>
            <w:szCs w:val="24"/>
            <w:highlight w:val="white"/>
          </w:rPr>
          <w:delText>Giglio, V. J., Aued, A. W., Cordeiro, C. A. M. M., Eggertsen, L., S. Ferrari, D., Gonçalves, L. R., Hanazaki, N., Luiz, O. J., Luza, A. L., Mendes, T. C., Pinheiro, H. T., Segal, B., Waechter, L. S., &amp; Bender, M. G. (2023). A Global Systematic Literature Review of Ecosystem Services in Reef Environments. Environmental Management, 73, 634–645 (2024). https://doi.org/10.1007/s00267-023-01912-y</w:delText>
        </w:r>
      </w:del>
    </w:p>
    <w:p w14:paraId="39E9393D" w14:textId="77777777" w:rsidR="00F17489" w:rsidRDefault="006A57E3">
      <w:pPr>
        <w:spacing w:line="480" w:lineRule="auto"/>
        <w:ind w:left="450" w:hanging="450"/>
        <w:rPr>
          <w:del w:id="900" w:author="André Luís Luza" w:date="2024-08-13T21:42:00Z"/>
          <w:rFonts w:ascii="Rubik" w:eastAsia="Rubik" w:hAnsi="Rubik" w:cs="Rubik"/>
          <w:sz w:val="24"/>
          <w:szCs w:val="24"/>
          <w:highlight w:val="white"/>
        </w:rPr>
      </w:pPr>
      <w:del w:id="901" w:author="André Luís Luza" w:date="2024-08-13T21:42:00Z">
        <w:r>
          <w:rPr>
            <w:rFonts w:ascii="Rubik" w:eastAsia="Rubik" w:hAnsi="Rubik" w:cs="Rubik"/>
            <w:sz w:val="24"/>
            <w:szCs w:val="24"/>
            <w:highlight w:val="white"/>
          </w:rPr>
          <w:delText>Hoegh-Guldberg O, Mumby PJ, Hooten AJ, Steneck RS, Greenfield P, Gomez E, Harvell CD, Sale PF, Edwards AJ, Caldeira K, Knowlton N, Eakin CM, Iglesias-Prieto R, Muthiga N, Bradbury RH, Dubi A, Hatziolos ME. (2007) Coral reefs under rapid climate change and ocean acidification. Science. 318(5857):1737-42. doi: 10.1126/science.1152509.</w:delText>
        </w:r>
      </w:del>
    </w:p>
    <w:p w14:paraId="4345BCBD" w14:textId="77777777" w:rsidR="00F17489" w:rsidRDefault="006A57E3">
      <w:pPr>
        <w:spacing w:line="480" w:lineRule="auto"/>
        <w:ind w:left="450" w:hanging="450"/>
        <w:rPr>
          <w:del w:id="902" w:author="André Luís Luza" w:date="2024-08-13T21:42:00Z"/>
          <w:rFonts w:ascii="Rubik" w:eastAsia="Rubik" w:hAnsi="Rubik" w:cs="Rubik"/>
          <w:sz w:val="24"/>
          <w:szCs w:val="24"/>
          <w:highlight w:val="white"/>
        </w:rPr>
      </w:pPr>
      <w:del w:id="903" w:author="André Luís Luza" w:date="2024-08-13T21:42:00Z">
        <w:r>
          <w:rPr>
            <w:rFonts w:ascii="Rubik" w:eastAsia="Rubik" w:hAnsi="Rubik" w:cs="Rubik"/>
            <w:sz w:val="24"/>
            <w:szCs w:val="24"/>
            <w:highlight w:val="white"/>
          </w:rPr>
          <w:delText xml:space="preserve">Hughes, T.P., Kerry, J.T., Baird, A.H. et al. (2018) Global warming transforms coral reef assemblages. Nature 556, 492–496.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"https://doi.org/10.1038/s41586-018-0041-2"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https://doi.org/10.1038/s41586-018-0041-2</w:delText>
        </w:r>
        <w:r w:rsidR="000A6B93">
          <w:rPr>
            <w:rFonts w:ascii="Rubik" w:eastAsia="Rubik" w:hAnsi="Rubik" w:cs="Rubik"/>
            <w:sz w:val="24"/>
            <w:szCs w:val="24"/>
            <w:highlight w:val="white"/>
            <w:u w:val="single"/>
          </w:rPr>
          <w:fldChar w:fldCharType="end"/>
        </w:r>
      </w:del>
    </w:p>
    <w:p w14:paraId="656687DC" w14:textId="77777777" w:rsidR="00F17489" w:rsidRDefault="006A57E3">
      <w:pPr>
        <w:spacing w:line="480" w:lineRule="auto"/>
        <w:ind w:left="450" w:hanging="450"/>
        <w:rPr>
          <w:del w:id="904" w:author="André Luís Luza" w:date="2024-08-13T21:42:00Z"/>
          <w:rFonts w:ascii="Rubik" w:eastAsia="Rubik" w:hAnsi="Rubik" w:cs="Rubik"/>
          <w:sz w:val="24"/>
          <w:szCs w:val="24"/>
          <w:highlight w:val="white"/>
        </w:rPr>
      </w:pPr>
      <w:del w:id="905" w:author="André Luís Luza" w:date="2024-08-13T21:42:00Z">
        <w:r>
          <w:rPr>
            <w:rFonts w:ascii="Rubik" w:eastAsia="Rubik" w:hAnsi="Rubik" w:cs="Rubik"/>
            <w:sz w:val="24"/>
            <w:szCs w:val="24"/>
            <w:highlight w:val="white"/>
          </w:rPr>
          <w:delText xml:space="preserve">Inagaki, KY, Pennino, MG, Floeter, SR, Hay, ME, Longo, GO. (2020) Trophic interactions will expand geographically but be less intense as oceans warm. Global Change Biology 26: 6805–6812.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"https://doi.org/10.1111/gcb.15346"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https://doi.org/10.1111/gcb.15346</w:delText>
        </w:r>
        <w:r w:rsidR="000A6B93">
          <w:rPr>
            <w:rFonts w:ascii="Rubik" w:eastAsia="Rubik" w:hAnsi="Rubik" w:cs="Rubik"/>
            <w:sz w:val="24"/>
            <w:szCs w:val="24"/>
            <w:highlight w:val="white"/>
            <w:u w:val="single"/>
          </w:rPr>
          <w:fldChar w:fldCharType="end"/>
        </w:r>
      </w:del>
    </w:p>
    <w:p w14:paraId="2976DDA9" w14:textId="77777777" w:rsidR="00F17489" w:rsidRDefault="006A57E3">
      <w:pPr>
        <w:spacing w:line="480" w:lineRule="auto"/>
        <w:ind w:left="450" w:hanging="450"/>
        <w:rPr>
          <w:del w:id="906" w:author="André Luís Luza" w:date="2024-08-13T21:42:00Z"/>
          <w:rFonts w:ascii="Rubik" w:eastAsia="Rubik" w:hAnsi="Rubik" w:cs="Rubik"/>
          <w:sz w:val="24"/>
          <w:szCs w:val="24"/>
          <w:highlight w:val="white"/>
        </w:rPr>
      </w:pPr>
      <w:del w:id="907" w:author="André Luís Luza" w:date="2024-08-13T21:42:00Z">
        <w:r>
          <w:rPr>
            <w:rFonts w:ascii="Rubik" w:eastAsia="Rubik" w:hAnsi="Rubik" w:cs="Rubik"/>
            <w:sz w:val="24"/>
            <w:szCs w:val="24"/>
            <w:highlight w:val="white"/>
          </w:rPr>
          <w:delText>Kéry, M. &amp; Royle, J. A. (2016). Applied hierarchical modeling in ecology: Analysis of distribution abundance and species richness in R and BUGS. In Prelude and Static Models Vol. 1 (eds Kéry, M. &amp; Royle, J. A.) (Academic Press).</w:delText>
        </w:r>
      </w:del>
    </w:p>
    <w:p w14:paraId="502274F6" w14:textId="77777777" w:rsidR="00F17489" w:rsidRDefault="006A57E3">
      <w:pPr>
        <w:spacing w:line="480" w:lineRule="auto"/>
        <w:ind w:left="450" w:hanging="450"/>
        <w:rPr>
          <w:del w:id="908" w:author="André Luís Luza" w:date="2024-08-13T21:42:00Z"/>
          <w:rFonts w:ascii="Rubik" w:eastAsia="Rubik" w:hAnsi="Rubik" w:cs="Rubik"/>
          <w:sz w:val="24"/>
          <w:szCs w:val="24"/>
          <w:highlight w:val="white"/>
        </w:rPr>
      </w:pPr>
      <w:del w:id="909" w:author="André Luís Luza" w:date="2024-08-13T21:42:00Z">
        <w:r>
          <w:rPr>
            <w:rFonts w:ascii="Rubik" w:eastAsia="Rubik" w:hAnsi="Rubik" w:cs="Rubik"/>
            <w:sz w:val="24"/>
            <w:szCs w:val="24"/>
            <w:highlight w:val="white"/>
          </w:rPr>
          <w:delText xml:space="preserve">Kleypas, J. A., Mcmanus, J. W. &amp; Meñez, L. A. B. (1999) Environmental limits to coral reef development: Where do we draw the line? American Zoologist, 39(1), 146–159. </w:delText>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"https://doi.org/10.1093/icb/39.1.146"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https://doi.org/10.1093/icb/39.1.146</w:delText>
        </w:r>
        <w:r w:rsidR="000A6B93">
          <w:rPr>
            <w:rFonts w:ascii="Rubik" w:eastAsia="Rubik" w:hAnsi="Rubik" w:cs="Rubik"/>
            <w:color w:val="1155CC"/>
            <w:sz w:val="24"/>
            <w:szCs w:val="24"/>
            <w:highlight w:val="white"/>
            <w:u w:val="single"/>
          </w:rPr>
          <w:fldChar w:fldCharType="end"/>
        </w:r>
        <w:r>
          <w:rPr>
            <w:rFonts w:ascii="Rubik" w:eastAsia="Rubik" w:hAnsi="Rubik" w:cs="Rubik"/>
            <w:sz w:val="24"/>
            <w:szCs w:val="24"/>
            <w:highlight w:val="white"/>
          </w:rPr>
          <w:delText>.</w:delText>
        </w:r>
      </w:del>
    </w:p>
    <w:p w14:paraId="54EDCFAB" w14:textId="77777777" w:rsidR="00F17489" w:rsidRDefault="006A57E3">
      <w:pPr>
        <w:spacing w:line="480" w:lineRule="auto"/>
        <w:ind w:left="450" w:hanging="450"/>
        <w:rPr>
          <w:del w:id="910" w:author="André Luís Luza" w:date="2024-08-13T21:42:00Z"/>
          <w:rFonts w:ascii="Rubik" w:eastAsia="Rubik" w:hAnsi="Rubik" w:cs="Rubik"/>
          <w:sz w:val="24"/>
          <w:szCs w:val="24"/>
          <w:highlight w:val="white"/>
        </w:rPr>
      </w:pPr>
      <w:del w:id="911" w:author="André Luís Luza" w:date="2024-08-13T21:42:00Z">
        <w:r>
          <w:rPr>
            <w:rFonts w:ascii="Rubik" w:eastAsia="Rubik" w:hAnsi="Rubik" w:cs="Rubik"/>
            <w:sz w:val="24"/>
            <w:szCs w:val="24"/>
            <w:highlight w:val="white"/>
          </w:rPr>
          <w:delText>Liedke, A.M.R., Barneche, D.R., Ferreira, C.E.L. et al. Abundance, diet, foraging and nutritional condition of the banded butterflyfish (Chaetodon striatus) along the western Atlantic. Marine Biology 163, 6 (2016). https://doi.org/10.1007/s00227-015-2788-4</w:delText>
        </w:r>
      </w:del>
    </w:p>
    <w:p w14:paraId="4244A5D8" w14:textId="77777777" w:rsidR="00F17489" w:rsidRDefault="006A57E3">
      <w:pPr>
        <w:spacing w:line="480" w:lineRule="auto"/>
        <w:ind w:left="450" w:hanging="450"/>
        <w:rPr>
          <w:del w:id="912" w:author="André Luís Luza" w:date="2024-08-13T21:42:00Z"/>
          <w:rFonts w:ascii="Rubik" w:eastAsia="Rubik" w:hAnsi="Rubik" w:cs="Rubik"/>
          <w:sz w:val="24"/>
          <w:szCs w:val="24"/>
          <w:highlight w:val="white"/>
        </w:rPr>
      </w:pPr>
      <w:del w:id="913" w:author="André Luís Luza" w:date="2024-08-13T21:42:00Z">
        <w:r>
          <w:rPr>
            <w:rFonts w:ascii="Rubik" w:eastAsia="Rubik" w:hAnsi="Rubik" w:cs="Rubik"/>
            <w:sz w:val="24"/>
            <w:szCs w:val="24"/>
            <w:highlight w:val="white"/>
          </w:rPr>
          <w:delText>Longo GO, Hay ME, Ferreira CEL, Floeter SR. (2019) Trophic interactions across 61 degrees of latitude in the Western Atlantic. Global Ecology and Biogeography, 28: 107–117. https://doi.org/10.1111/geb.12806</w:delText>
        </w:r>
      </w:del>
    </w:p>
    <w:p w14:paraId="5E9B1753" w14:textId="77777777" w:rsidR="00F17489" w:rsidRPr="007A25E6" w:rsidRDefault="006A57E3">
      <w:pPr>
        <w:spacing w:line="480" w:lineRule="auto"/>
        <w:ind w:left="450" w:hanging="450"/>
        <w:rPr>
          <w:del w:id="914" w:author="André Luís Luza" w:date="2024-08-13T21:42:00Z"/>
          <w:rFonts w:ascii="Rubik" w:eastAsia="Rubik" w:hAnsi="Rubik" w:cs="Rubik"/>
          <w:sz w:val="24"/>
          <w:szCs w:val="24"/>
          <w:highlight w:val="white"/>
          <w:lang w:val="pt-BR"/>
        </w:rPr>
      </w:pPr>
      <w:del w:id="915" w:author="André Luís Luza" w:date="2024-08-13T21:42:00Z">
        <w:r>
          <w:rPr>
            <w:rFonts w:ascii="Rubik" w:eastAsia="Rubik" w:hAnsi="Rubik" w:cs="Rubik"/>
            <w:sz w:val="24"/>
            <w:szCs w:val="24"/>
            <w:highlight w:val="white"/>
          </w:rPr>
          <w:delText xml:space="preserve">Luza, A.L., Quimbayo, J.P., Ferreira, C.E.L. et al. (2022) Low functional vulnerability of fish assemblages to coral loss in Southwestern Atlantic marginal reefs. </w:delText>
        </w:r>
        <w:r w:rsidRPr="007A25E6">
          <w:rPr>
            <w:rFonts w:ascii="Rubik" w:eastAsia="Rubik" w:hAnsi="Rubik" w:cs="Rubik"/>
            <w:sz w:val="24"/>
            <w:szCs w:val="24"/>
            <w:highlight w:val="white"/>
            <w:lang w:val="pt-BR"/>
          </w:rPr>
          <w:delText xml:space="preserve">Scientific Reports, 12, 17164. </w:delText>
        </w:r>
        <w:r w:rsidR="000A6B93">
          <w:rPr>
            <w:rFonts w:ascii="Rubik" w:eastAsia="Rubik" w:hAnsi="Rubik" w:cs="Rubik"/>
            <w:sz w:val="24"/>
            <w:szCs w:val="24"/>
            <w:highlight w:val="white"/>
            <w:u w:val="single"/>
            <w:lang w:val="pt-BR"/>
          </w:rPr>
          <w:fldChar w:fldCharType="begin"/>
        </w:r>
        <w:r w:rsidR="000A6B93">
          <w:rPr>
            <w:rFonts w:ascii="Rubik" w:eastAsia="Rubik" w:hAnsi="Rubik" w:cs="Rubik"/>
            <w:sz w:val="24"/>
            <w:szCs w:val="24"/>
            <w:highlight w:val="white"/>
            <w:u w:val="single"/>
            <w:lang w:val="pt-BR"/>
          </w:rPr>
          <w:delInstrText xml:space="preserve"> HYPERLINK "https://doi.org/10.1038/s41598-022-20919-9" \h </w:delInstrText>
        </w:r>
        <w:r w:rsidR="000A6B93">
          <w:rPr>
            <w:rFonts w:ascii="Rubik" w:eastAsia="Rubik" w:hAnsi="Rubik" w:cs="Rubik"/>
            <w:sz w:val="24"/>
            <w:szCs w:val="24"/>
            <w:highlight w:val="white"/>
            <w:u w:val="single"/>
            <w:lang w:val="pt-BR"/>
          </w:rPr>
          <w:fldChar w:fldCharType="separate"/>
        </w:r>
        <w:r w:rsidRPr="007A25E6">
          <w:rPr>
            <w:rFonts w:ascii="Rubik" w:eastAsia="Rubik" w:hAnsi="Rubik" w:cs="Rubik"/>
            <w:sz w:val="24"/>
            <w:szCs w:val="24"/>
            <w:highlight w:val="white"/>
            <w:u w:val="single"/>
            <w:lang w:val="pt-BR"/>
          </w:rPr>
          <w:delText>https://doi.org/10.1038/s41598-022-20919-9</w:delText>
        </w:r>
        <w:r w:rsidR="000A6B93">
          <w:rPr>
            <w:rFonts w:ascii="Rubik" w:eastAsia="Rubik" w:hAnsi="Rubik" w:cs="Rubik"/>
            <w:sz w:val="24"/>
            <w:szCs w:val="24"/>
            <w:highlight w:val="white"/>
            <w:u w:val="single"/>
            <w:lang w:val="pt-BR"/>
          </w:rPr>
          <w:fldChar w:fldCharType="end"/>
        </w:r>
      </w:del>
    </w:p>
    <w:p w14:paraId="7EDAAC68" w14:textId="77777777" w:rsidR="00F17489" w:rsidRDefault="006A57E3">
      <w:pPr>
        <w:spacing w:line="480" w:lineRule="auto"/>
        <w:ind w:left="450" w:hanging="450"/>
        <w:rPr>
          <w:del w:id="916" w:author="André Luís Luza" w:date="2024-08-13T21:42:00Z"/>
          <w:rFonts w:ascii="Rubik" w:eastAsia="Rubik" w:hAnsi="Rubik" w:cs="Rubik"/>
          <w:sz w:val="24"/>
          <w:szCs w:val="24"/>
          <w:highlight w:val="white"/>
        </w:rPr>
      </w:pPr>
      <w:del w:id="917" w:author="André Luís Luza" w:date="2024-08-13T21:42:00Z">
        <w:r w:rsidRPr="007A25E6">
          <w:rPr>
            <w:rFonts w:ascii="Rubik" w:eastAsia="Rubik" w:hAnsi="Rubik" w:cs="Rubik"/>
            <w:sz w:val="24"/>
            <w:szCs w:val="24"/>
            <w:highlight w:val="white"/>
            <w:lang w:val="pt-BR"/>
          </w:rPr>
          <w:delText xml:space="preserve">Luza, A. L., Aued, A. W., Barneche, D. R., Dias, M. S., Ferreira, C. E. L., Floeter, S. R., Francini-Filho, R. B., Longo, G. O., Quimbayo, J. P., &amp; Bender, M. G. (2023). </w:delText>
        </w:r>
        <w:r>
          <w:rPr>
            <w:rFonts w:ascii="Rubik" w:eastAsia="Rubik" w:hAnsi="Rubik" w:cs="Rubik"/>
            <w:sz w:val="24"/>
            <w:szCs w:val="24"/>
            <w:highlight w:val="white"/>
          </w:rPr>
          <w:delText>Functional diversity patterns of reef fish, corals and algae in the Brazilian biogeographical province. Journal of Biogeography, 50, 1163–1176. https://doi.org/10.1111/jbi.14599</w:delText>
        </w:r>
      </w:del>
    </w:p>
    <w:p w14:paraId="26150925" w14:textId="77777777" w:rsidR="00F17489" w:rsidRDefault="006A57E3">
      <w:pPr>
        <w:spacing w:line="480" w:lineRule="auto"/>
        <w:ind w:left="450" w:hanging="450"/>
        <w:rPr>
          <w:del w:id="918" w:author="André Luís Luza" w:date="2024-08-13T21:42:00Z"/>
          <w:rFonts w:ascii="Rubik" w:eastAsia="Rubik" w:hAnsi="Rubik" w:cs="Rubik"/>
          <w:sz w:val="24"/>
          <w:szCs w:val="24"/>
          <w:highlight w:val="white"/>
        </w:rPr>
      </w:pPr>
      <w:del w:id="919" w:author="André Luís Luza" w:date="2024-08-13T21:42:00Z">
        <w:r>
          <w:rPr>
            <w:rFonts w:ascii="Rubik" w:eastAsia="Rubik" w:hAnsi="Rubik" w:cs="Rubik"/>
            <w:sz w:val="24"/>
            <w:szCs w:val="24"/>
            <w:highlight w:val="white"/>
          </w:rPr>
          <w:delText xml:space="preserve">Mammola, S, Cardoso, P. (2020) Functional diversity metrics using kernel density n-dimensional hypervolumes. Methods in Ecology and Evolution, 11: 986–995.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"https://doi.org/10.1111/2041-210X.13424"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https://doi.org/10.1111/2041-210X.13424</w:delText>
        </w:r>
        <w:r w:rsidR="000A6B93">
          <w:rPr>
            <w:rFonts w:ascii="Rubik" w:eastAsia="Rubik" w:hAnsi="Rubik" w:cs="Rubik"/>
            <w:sz w:val="24"/>
            <w:szCs w:val="24"/>
            <w:highlight w:val="white"/>
            <w:u w:val="single"/>
          </w:rPr>
          <w:fldChar w:fldCharType="end"/>
        </w:r>
      </w:del>
    </w:p>
    <w:p w14:paraId="100C918F" w14:textId="77777777" w:rsidR="00F17489" w:rsidRDefault="006A57E3">
      <w:pPr>
        <w:spacing w:line="480" w:lineRule="auto"/>
        <w:ind w:left="450" w:hanging="450"/>
        <w:rPr>
          <w:del w:id="920" w:author="André Luís Luza" w:date="2024-08-13T21:42:00Z"/>
          <w:rFonts w:ascii="Rubik" w:eastAsia="Rubik" w:hAnsi="Rubik" w:cs="Rubik"/>
          <w:sz w:val="24"/>
          <w:szCs w:val="24"/>
          <w:highlight w:val="white"/>
        </w:rPr>
      </w:pPr>
      <w:del w:id="921" w:author="André Luís Luza" w:date="2024-08-13T21:42:00Z">
        <w:r>
          <w:rPr>
            <w:rFonts w:ascii="Rubik" w:eastAsia="Rubik" w:hAnsi="Rubik" w:cs="Rubik"/>
            <w:sz w:val="24"/>
            <w:szCs w:val="24"/>
            <w:highlight w:val="white"/>
          </w:rPr>
          <w:delText>Márquez-Velásquez, V., Navia, A. F., Rosa, R.S., Guimarães, P.R., Raimundo, R.L.G. (2021) Resource partitioning between fisheries and endangered sharks in a tropical marine food web, ICES Journal of Marine Science, 78, 7, 2518–2527, https://doi.org/10.1093/icesjms/fsab129</w:delText>
        </w:r>
      </w:del>
    </w:p>
    <w:p w14:paraId="4D38C881" w14:textId="77777777" w:rsidR="00F17489" w:rsidRDefault="006A57E3">
      <w:pPr>
        <w:spacing w:line="480" w:lineRule="auto"/>
        <w:ind w:left="450" w:hanging="450"/>
        <w:rPr>
          <w:del w:id="922" w:author="André Luís Luza" w:date="2024-08-13T21:42:00Z"/>
          <w:rFonts w:ascii="Rubik" w:eastAsia="Rubik" w:hAnsi="Rubik" w:cs="Rubik"/>
          <w:sz w:val="24"/>
          <w:szCs w:val="24"/>
          <w:highlight w:val="white"/>
        </w:rPr>
      </w:pPr>
      <w:del w:id="923" w:author="André Luís Luza" w:date="2024-08-13T21:42:00Z">
        <w:r>
          <w:rPr>
            <w:rFonts w:ascii="Rubik" w:eastAsia="Rubik" w:hAnsi="Rubik" w:cs="Rubik"/>
            <w:sz w:val="24"/>
            <w:szCs w:val="24"/>
            <w:highlight w:val="white"/>
          </w:rPr>
          <w:delText>Maechler, M., Rousseeuw, P., Struyf, A., Hubert, M., Hornik, K.(2022). cluster: Cluster Analysis Basics and Extensions. R package version 2.1.4.</w:delText>
        </w:r>
      </w:del>
    </w:p>
    <w:p w14:paraId="1670E77D" w14:textId="77777777" w:rsidR="00F17489" w:rsidRDefault="006A57E3">
      <w:pPr>
        <w:spacing w:line="480" w:lineRule="auto"/>
        <w:ind w:left="450" w:hanging="450"/>
        <w:rPr>
          <w:del w:id="924" w:author="André Luís Luza" w:date="2024-08-13T21:42:00Z"/>
          <w:rFonts w:ascii="Rubik" w:eastAsia="Rubik" w:hAnsi="Rubik" w:cs="Rubik"/>
          <w:sz w:val="24"/>
          <w:szCs w:val="24"/>
          <w:highlight w:val="white"/>
        </w:rPr>
      </w:pPr>
      <w:del w:id="925" w:author="André Luís Luza" w:date="2024-08-13T21:42:00Z">
        <w:r>
          <w:rPr>
            <w:rFonts w:ascii="Rubik" w:eastAsia="Rubik" w:hAnsi="Rubik" w:cs="Rubik"/>
            <w:sz w:val="24"/>
            <w:szCs w:val="24"/>
            <w:highlight w:val="white"/>
          </w:rPr>
          <w:delText>Marini, L., Bartomeus, I., Rader, R., &amp; Lami, F. (2019). Species–habitat networks: A tool to improve landscape management for conservation. Journal of Applied Ecology, 56(4), 923-928. https://doi.org/10.1111/1365-2664.13337</w:delText>
        </w:r>
      </w:del>
    </w:p>
    <w:p w14:paraId="046D6C19" w14:textId="77777777" w:rsidR="00F17489" w:rsidRDefault="006A57E3">
      <w:pPr>
        <w:spacing w:line="480" w:lineRule="auto"/>
        <w:ind w:left="450" w:hanging="450"/>
        <w:rPr>
          <w:del w:id="926" w:author="André Luís Luza" w:date="2024-08-13T21:42:00Z"/>
          <w:rFonts w:ascii="Rubik" w:eastAsia="Rubik" w:hAnsi="Rubik" w:cs="Rubik"/>
          <w:sz w:val="24"/>
          <w:szCs w:val="24"/>
          <w:highlight w:val="white"/>
        </w:rPr>
      </w:pPr>
      <w:del w:id="927" w:author="André Luís Luza" w:date="2024-08-13T21:42:00Z">
        <w:r>
          <w:rPr>
            <w:rFonts w:ascii="Rubik" w:eastAsia="Rubik" w:hAnsi="Rubik" w:cs="Rubik"/>
            <w:sz w:val="24"/>
            <w:szCs w:val="24"/>
            <w:highlight w:val="white"/>
          </w:rPr>
          <w:delText xml:space="preserve">McCook, L., Jompa, J. &amp; Diaz-Pulido, G. (2001) Competition between corals and algae on coral reefs: a review of evidence and mechanisms. Coral Reefs 19, 400–417.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"https://doi.org/10.1007/s003380000129"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https://doi.org/10.1007/s003380000129</w:delText>
        </w:r>
        <w:r w:rsidR="000A6B93">
          <w:rPr>
            <w:rFonts w:ascii="Rubik" w:eastAsia="Rubik" w:hAnsi="Rubik" w:cs="Rubik"/>
            <w:sz w:val="24"/>
            <w:szCs w:val="24"/>
            <w:highlight w:val="white"/>
            <w:u w:val="single"/>
          </w:rPr>
          <w:fldChar w:fldCharType="end"/>
        </w:r>
      </w:del>
    </w:p>
    <w:p w14:paraId="74D8ABB5" w14:textId="77777777" w:rsidR="00F17489" w:rsidRDefault="006A57E3" w:rsidP="00D85C10">
      <w:pPr>
        <w:spacing w:line="480" w:lineRule="auto"/>
        <w:ind w:left="567" w:hanging="567"/>
        <w:rPr>
          <w:del w:id="928" w:author="André Luís Luza" w:date="2024-08-13T21:42:00Z"/>
          <w:rFonts w:ascii="Rubik" w:eastAsia="Rubik" w:hAnsi="Rubik" w:cs="Rubik"/>
          <w:sz w:val="24"/>
          <w:szCs w:val="24"/>
          <w:highlight w:val="white"/>
        </w:rPr>
      </w:pPr>
      <w:del w:id="929" w:author="André Luís Luza" w:date="2024-08-13T21:42:00Z">
        <w:r>
          <w:rPr>
            <w:rFonts w:ascii="Rubik" w:eastAsia="Rubik" w:hAnsi="Rubik" w:cs="Rubik"/>
            <w:sz w:val="24"/>
            <w:szCs w:val="24"/>
            <w:highlight w:val="white"/>
          </w:rPr>
          <w:delText xml:space="preserve">McWilliam M., Pratchett M.S., Hoogenboom M.O., and Hughes T.P. (2020) Deficits in functional trait diversity following recovery on coral reefs. Proceedings of the Royal Society B. 2872019262820192628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"http://doi.org/10.1098/rspb.2019.2628"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http://doi.org/10.1098/rspb.2019.2628</w:delText>
        </w:r>
        <w:r w:rsidR="000A6B93">
          <w:rPr>
            <w:rFonts w:ascii="Rubik" w:eastAsia="Rubik" w:hAnsi="Rubik" w:cs="Rubik"/>
            <w:sz w:val="24"/>
            <w:szCs w:val="24"/>
            <w:highlight w:val="white"/>
            <w:u w:val="single"/>
          </w:rPr>
          <w:fldChar w:fldCharType="end"/>
        </w:r>
      </w:del>
    </w:p>
    <w:p w14:paraId="37403A89" w14:textId="77777777" w:rsidR="00F17489" w:rsidRDefault="006A57E3" w:rsidP="00D85C10">
      <w:pPr>
        <w:spacing w:line="480" w:lineRule="auto"/>
        <w:ind w:left="567" w:hanging="567"/>
        <w:rPr>
          <w:del w:id="930" w:author="André Luís Luza" w:date="2024-08-13T21:42:00Z"/>
          <w:rFonts w:ascii="Rubik" w:eastAsia="Rubik" w:hAnsi="Rubik" w:cs="Rubik"/>
          <w:sz w:val="24"/>
          <w:szCs w:val="24"/>
          <w:highlight w:val="white"/>
        </w:rPr>
      </w:pPr>
      <w:del w:id="931" w:author="André Luís Luza" w:date="2024-08-13T21:42:00Z">
        <w:r>
          <w:rPr>
            <w:rFonts w:ascii="Rubik" w:eastAsia="Rubik" w:hAnsi="Rubik" w:cs="Rubik"/>
            <w:sz w:val="24"/>
            <w:szCs w:val="24"/>
            <w:highlight w:val="white"/>
          </w:rPr>
          <w:delText>Memmott, J., Waser, N.M. &amp; Price, M.V. (2004). Tolerance of pollination networks to species extinctions. Proceedings of the Royal Society B, 271, 2605–2611.</w:delText>
        </w:r>
      </w:del>
    </w:p>
    <w:p w14:paraId="3612764F" w14:textId="77777777" w:rsidR="00F17489" w:rsidRDefault="006A57E3" w:rsidP="00D85C10">
      <w:pPr>
        <w:spacing w:line="480" w:lineRule="auto"/>
        <w:ind w:left="567" w:hanging="567"/>
        <w:rPr>
          <w:del w:id="932" w:author="André Luís Luza" w:date="2024-08-13T21:42:00Z"/>
          <w:rFonts w:ascii="Rubik" w:eastAsia="Rubik" w:hAnsi="Rubik" w:cs="Rubik"/>
          <w:sz w:val="24"/>
          <w:szCs w:val="24"/>
          <w:highlight w:val="white"/>
        </w:rPr>
      </w:pPr>
      <w:del w:id="933" w:author="André Luís Luza" w:date="2024-08-13T21:42:00Z">
        <w:r>
          <w:rPr>
            <w:rFonts w:ascii="Rubik" w:eastAsia="Rubik" w:hAnsi="Rubik" w:cs="Rubik"/>
            <w:sz w:val="24"/>
            <w:szCs w:val="24"/>
            <w:highlight w:val="white"/>
          </w:rPr>
          <w:delText>Mies M, Francini-Filho RB, Zilberberg C, Garrido AG, Longo GO, Laurentino E, Güth AZ, Sumida PYG, Banha TNS. (2020) South Atlantic coral reefs are major global warming refugia and less susceptible to bleaching. Frontiers in Marine Science, 7:514. https://doi.org/10.3389/fmars.2020.00514</w:delText>
        </w:r>
      </w:del>
    </w:p>
    <w:p w14:paraId="7D5174AF" w14:textId="77777777" w:rsidR="00F17489" w:rsidRDefault="006A57E3">
      <w:pPr>
        <w:spacing w:line="480" w:lineRule="auto"/>
        <w:ind w:left="450" w:hanging="450"/>
        <w:rPr>
          <w:del w:id="934" w:author="André Luís Luza" w:date="2024-08-13T21:42:00Z"/>
          <w:rFonts w:ascii="Rubik" w:eastAsia="Rubik" w:hAnsi="Rubik" w:cs="Rubik"/>
          <w:sz w:val="24"/>
          <w:szCs w:val="24"/>
          <w:highlight w:val="white"/>
        </w:rPr>
      </w:pPr>
      <w:del w:id="935" w:author="André Luís Luza" w:date="2024-08-13T21:42:00Z">
        <w:r w:rsidRPr="00D85C10">
          <w:rPr>
            <w:rFonts w:ascii="Rubik" w:eastAsia="Rubik" w:hAnsi="Rubik" w:cs="Rubik"/>
            <w:sz w:val="24"/>
            <w:szCs w:val="24"/>
            <w:highlight w:val="white"/>
            <w:lang w:val="es-419"/>
          </w:rPr>
          <w:delText xml:space="preserve">Moura, R. L. et al. </w:delText>
        </w:r>
        <w:r>
          <w:rPr>
            <w:rFonts w:ascii="Rubik" w:eastAsia="Rubik" w:hAnsi="Rubik" w:cs="Rubik"/>
            <w:sz w:val="24"/>
            <w:szCs w:val="24"/>
            <w:highlight w:val="white"/>
          </w:rPr>
          <w:delText>(2013) Spatial patterns of benthic megahabitats and conservation planning in the Abrolhos Bank. Continental Shelf Research 70, 109–111. https://doi.org/10.1016/j.csr.2013.04.036</w:delText>
        </w:r>
      </w:del>
    </w:p>
    <w:p w14:paraId="38F6626C" w14:textId="77777777" w:rsidR="00F17489" w:rsidRDefault="006A57E3">
      <w:pPr>
        <w:pBdr>
          <w:top w:val="nil"/>
          <w:left w:val="nil"/>
          <w:bottom w:val="nil"/>
          <w:right w:val="nil"/>
          <w:between w:val="nil"/>
        </w:pBdr>
        <w:spacing w:line="480" w:lineRule="auto"/>
        <w:ind w:left="450" w:hanging="450"/>
        <w:rPr>
          <w:del w:id="936" w:author="André Luís Luza" w:date="2024-08-13T21:42:00Z"/>
          <w:rFonts w:ascii="Rubik" w:eastAsia="Rubik" w:hAnsi="Rubik" w:cs="Rubik"/>
          <w:sz w:val="24"/>
          <w:szCs w:val="24"/>
          <w:highlight w:val="white"/>
        </w:rPr>
      </w:pPr>
      <w:del w:id="937" w:author="André Luís Luza" w:date="2024-08-13T21:42:00Z">
        <w:r>
          <w:rPr>
            <w:rFonts w:ascii="Rubik" w:eastAsia="Rubik" w:hAnsi="Rubik" w:cs="Rubik"/>
            <w:sz w:val="24"/>
            <w:szCs w:val="24"/>
            <w:highlight w:val="white"/>
          </w:rPr>
          <w:delText>Muruga, P., Siqueira, A.C. &amp; Bellwood, D.R. (2024) Meta-analysis reveals weak associations between reef fishes and corals. Nature Ecology and Evolution https://doi.org/10.1038/s41559-024-02334-7</w:delText>
        </w:r>
      </w:del>
    </w:p>
    <w:p w14:paraId="5F2AA505" w14:textId="77777777" w:rsidR="00F17489" w:rsidRDefault="006A57E3">
      <w:pPr>
        <w:spacing w:line="480" w:lineRule="auto"/>
        <w:ind w:left="450" w:hanging="450"/>
        <w:rPr>
          <w:del w:id="938" w:author="André Luís Luza" w:date="2024-08-13T21:42:00Z"/>
          <w:rFonts w:ascii="Rubik" w:eastAsia="Rubik" w:hAnsi="Rubik" w:cs="Rubik"/>
          <w:sz w:val="24"/>
          <w:szCs w:val="24"/>
          <w:highlight w:val="white"/>
        </w:rPr>
      </w:pPr>
      <w:del w:id="939" w:author="André Luís Luza" w:date="2024-08-13T21:42:00Z">
        <w:r>
          <w:rPr>
            <w:rFonts w:ascii="Rubik" w:eastAsia="Rubik" w:hAnsi="Rubik" w:cs="Rubik"/>
            <w:sz w:val="24"/>
            <w:szCs w:val="24"/>
            <w:highlight w:val="white"/>
          </w:rPr>
          <w:delText>Palmeirim AF, Emer C, Benchimol M, Storck-Tonon D, Bueno AS, Peres CA. (2022) Emergent properties of species-habitat networks in an insular forest landscape. Science Advances 8(34):eabm0397. doi: 10.1126/sciadv.abm0397.</w:delText>
        </w:r>
      </w:del>
    </w:p>
    <w:p w14:paraId="02099E37" w14:textId="77777777" w:rsidR="00F17489" w:rsidRDefault="006A57E3">
      <w:pPr>
        <w:spacing w:line="480" w:lineRule="auto"/>
        <w:ind w:left="450" w:hanging="450"/>
        <w:rPr>
          <w:del w:id="940" w:author="André Luís Luza" w:date="2024-08-13T21:42:00Z"/>
          <w:rFonts w:ascii="Rubik" w:eastAsia="Rubik" w:hAnsi="Rubik" w:cs="Rubik"/>
          <w:sz w:val="24"/>
          <w:szCs w:val="24"/>
          <w:highlight w:val="white"/>
        </w:rPr>
      </w:pPr>
      <w:del w:id="941" w:author="André Luís Luza" w:date="2024-08-13T21:42:00Z">
        <w:r>
          <w:rPr>
            <w:rFonts w:ascii="Rubik" w:eastAsia="Rubik" w:hAnsi="Rubik" w:cs="Rubik"/>
            <w:sz w:val="24"/>
            <w:szCs w:val="24"/>
            <w:highlight w:val="white"/>
          </w:rPr>
          <w:delText>Parravicini V, Villéger S, McClanahan TR, Arias-González JE, Bellwood DR, Belmaker J, Chabanet P, Floeter SR, Friedlander AM, Guilhaumon F, Vigliola L, Kulbicki M, Mouillot D. (2014) Global mismatch between species richness and vulnerability of reef fish assemblages. Ecology Letters 17(9):1101-10. doi: 10.1111/ele.12316.</w:delText>
        </w:r>
      </w:del>
    </w:p>
    <w:p w14:paraId="46075EF3" w14:textId="77777777" w:rsidR="00F17489" w:rsidRPr="007A25E6" w:rsidRDefault="006A57E3" w:rsidP="00D85C10">
      <w:pPr>
        <w:spacing w:line="480" w:lineRule="auto"/>
        <w:ind w:left="567" w:hanging="567"/>
        <w:rPr>
          <w:del w:id="942" w:author="André Luís Luza" w:date="2024-08-13T21:42:00Z"/>
          <w:rFonts w:ascii="Rubik" w:eastAsia="Rubik" w:hAnsi="Rubik" w:cs="Rubik"/>
          <w:sz w:val="24"/>
          <w:szCs w:val="24"/>
          <w:highlight w:val="white"/>
          <w:lang w:val="pt-BR"/>
        </w:rPr>
      </w:pPr>
      <w:del w:id="943" w:author="André Luís Luza" w:date="2024-08-13T21:42:00Z">
        <w:r>
          <w:rPr>
            <w:rFonts w:ascii="Rubik" w:eastAsia="Rubik" w:hAnsi="Rubik" w:cs="Rubik"/>
            <w:sz w:val="24"/>
            <w:szCs w:val="24"/>
            <w:highlight w:val="white"/>
          </w:rPr>
          <w:delText xml:space="preserve">Pimm SL, Jenkins CN, Abell R, Brooks TM, Gittleman JL, Joppa LN, Raven PH, Roberts CM, Sexton JO. The biodiversity of species and their rates of extinction, distribution, and protection. </w:delText>
        </w:r>
        <w:r w:rsidRPr="007A25E6">
          <w:rPr>
            <w:rFonts w:ascii="Rubik" w:eastAsia="Rubik" w:hAnsi="Rubik" w:cs="Rubik"/>
            <w:sz w:val="24"/>
            <w:szCs w:val="24"/>
            <w:highlight w:val="white"/>
            <w:lang w:val="pt-BR"/>
          </w:rPr>
          <w:delText>Science 344(6187), 1246752. doi: 10.1126/science.1246752.</w:delText>
        </w:r>
      </w:del>
    </w:p>
    <w:p w14:paraId="23D2683F" w14:textId="77777777" w:rsidR="00F17489" w:rsidRDefault="006A57E3" w:rsidP="00D85C10">
      <w:pPr>
        <w:spacing w:line="480" w:lineRule="auto"/>
        <w:ind w:left="567" w:hanging="567"/>
        <w:rPr>
          <w:del w:id="944" w:author="André Luís Luza" w:date="2024-08-13T21:42:00Z"/>
          <w:rFonts w:ascii="Rubik" w:eastAsia="Rubik" w:hAnsi="Rubik" w:cs="Rubik"/>
          <w:color w:val="1155CC"/>
          <w:sz w:val="24"/>
          <w:szCs w:val="24"/>
          <w:highlight w:val="white"/>
          <w:u w:val="single"/>
        </w:rPr>
      </w:pPr>
      <w:del w:id="945" w:author="André Luís Luza" w:date="2024-08-13T21:42:00Z">
        <w:r w:rsidRPr="007A25E6">
          <w:rPr>
            <w:rFonts w:ascii="Rubik" w:eastAsia="Rubik" w:hAnsi="Rubik" w:cs="Rubik"/>
            <w:sz w:val="24"/>
            <w:szCs w:val="24"/>
            <w:highlight w:val="white"/>
            <w:lang w:val="pt-BR"/>
          </w:rPr>
          <w:delText xml:space="preserve">Pinheiro HT, Rocha LA, Macieira RM, et al. </w:delText>
        </w:r>
        <w:r>
          <w:rPr>
            <w:rFonts w:ascii="Rubik" w:eastAsia="Rubik" w:hAnsi="Rubik" w:cs="Rubik"/>
            <w:sz w:val="24"/>
            <w:szCs w:val="24"/>
            <w:highlight w:val="white"/>
          </w:rPr>
          <w:delText>(2018) South-western Atlantic reef fishes: Zoogeographical patterns and ecological drivers reveal a secondary biodiversity centre in the Atlantic Ocean. Diversity and Distributions 24, 951–965.</w:delText>
        </w:r>
        <w:r w:rsidR="000A6B93">
          <w:rPr>
            <w:rFonts w:ascii="Rubik" w:eastAsia="Rubik" w:hAnsi="Rubik" w:cs="Rubik"/>
            <w:sz w:val="24"/>
            <w:szCs w:val="24"/>
            <w:highlight w:val="white"/>
          </w:rPr>
          <w:fldChar w:fldCharType="begin"/>
        </w:r>
        <w:r w:rsidR="000A6B93">
          <w:rPr>
            <w:rFonts w:ascii="Rubik" w:eastAsia="Rubik" w:hAnsi="Rubik" w:cs="Rubik"/>
            <w:sz w:val="24"/>
            <w:szCs w:val="24"/>
            <w:highlight w:val="white"/>
          </w:rPr>
          <w:delInstrText xml:space="preserve"> HYPERLINK "https://doi.org/10.1111/ddi.12729" \h </w:delInstrText>
        </w:r>
        <w:r w:rsidR="000A6B93">
          <w:rPr>
            <w:rFonts w:ascii="Rubik" w:eastAsia="Rubik" w:hAnsi="Rubik" w:cs="Rubik"/>
            <w:sz w:val="24"/>
            <w:szCs w:val="24"/>
            <w:highlight w:val="white"/>
          </w:rPr>
          <w:fldChar w:fldCharType="separate"/>
        </w:r>
        <w:r>
          <w:rPr>
            <w:rFonts w:ascii="Rubik" w:eastAsia="Rubik" w:hAnsi="Rubik" w:cs="Rubik"/>
            <w:sz w:val="24"/>
            <w:szCs w:val="24"/>
            <w:highlight w:val="white"/>
          </w:rPr>
          <w:delText xml:space="preserve"> </w:delText>
        </w:r>
        <w:r w:rsidR="000A6B93">
          <w:rPr>
            <w:rFonts w:ascii="Rubik" w:eastAsia="Rubik" w:hAnsi="Rubik" w:cs="Rubik"/>
            <w:sz w:val="24"/>
            <w:szCs w:val="24"/>
            <w:highlight w:val="white"/>
          </w:rPr>
          <w:fldChar w:fldCharType="end"/>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"https://doi.org/10.1111/ddi.12729"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https://doi.org/10.1111/ddi.12729</w:delText>
        </w:r>
        <w:r w:rsidR="000A6B93">
          <w:rPr>
            <w:rFonts w:ascii="Rubik" w:eastAsia="Rubik" w:hAnsi="Rubik" w:cs="Rubik"/>
            <w:color w:val="1155CC"/>
            <w:sz w:val="24"/>
            <w:szCs w:val="24"/>
            <w:highlight w:val="white"/>
            <w:u w:val="single"/>
          </w:rPr>
          <w:fldChar w:fldCharType="end"/>
        </w:r>
      </w:del>
    </w:p>
    <w:p w14:paraId="59F60CCE" w14:textId="77777777" w:rsidR="00F17489" w:rsidRDefault="006A57E3">
      <w:pPr>
        <w:spacing w:line="480" w:lineRule="auto"/>
        <w:ind w:left="450" w:hanging="450"/>
        <w:rPr>
          <w:del w:id="946" w:author="André Luís Luza" w:date="2024-08-13T21:42:00Z"/>
          <w:rFonts w:ascii="Rubik" w:eastAsia="Rubik" w:hAnsi="Rubik" w:cs="Rubik"/>
          <w:sz w:val="24"/>
          <w:szCs w:val="24"/>
          <w:highlight w:val="white"/>
        </w:rPr>
      </w:pPr>
      <w:del w:id="947" w:author="André Luís Luza" w:date="2024-08-13T21:42:00Z">
        <w:r>
          <w:rPr>
            <w:rFonts w:ascii="Rubik" w:eastAsia="Rubik" w:hAnsi="Rubik" w:cs="Rubik"/>
            <w:sz w:val="24"/>
            <w:szCs w:val="24"/>
            <w:highlight w:val="white"/>
          </w:rPr>
          <w:delText xml:space="preserve">Pires, M.M. (2024). The Restructuring of Ecological Networks by the Pleistocene Extinction. Annual Review of Earth and Planetary Sciences 52. doi: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"https://doi.org/10.1146/annurev-earth-040722-104845"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https://doi.org/10.1146/annurev-earth-040722-104845</w:delText>
        </w:r>
        <w:r w:rsidR="000A6B93">
          <w:rPr>
            <w:rFonts w:ascii="Rubik" w:eastAsia="Rubik" w:hAnsi="Rubik" w:cs="Rubik"/>
            <w:sz w:val="24"/>
            <w:szCs w:val="24"/>
            <w:highlight w:val="white"/>
            <w:u w:val="single"/>
          </w:rPr>
          <w:fldChar w:fldCharType="end"/>
        </w:r>
      </w:del>
    </w:p>
    <w:p w14:paraId="4F562575" w14:textId="77777777" w:rsidR="00F17489" w:rsidRDefault="006A57E3">
      <w:pPr>
        <w:spacing w:line="480" w:lineRule="auto"/>
        <w:ind w:left="450" w:hanging="450"/>
        <w:rPr>
          <w:del w:id="948" w:author="André Luís Luza" w:date="2024-08-13T21:42:00Z"/>
          <w:rFonts w:ascii="Rubik" w:eastAsia="Rubik" w:hAnsi="Rubik" w:cs="Rubik"/>
          <w:sz w:val="24"/>
          <w:szCs w:val="24"/>
          <w:highlight w:val="white"/>
        </w:rPr>
      </w:pPr>
      <w:del w:id="949" w:author="André Luís Luza" w:date="2024-08-13T21:42:00Z">
        <w:r>
          <w:rPr>
            <w:rFonts w:ascii="Rubik" w:eastAsia="Rubik" w:hAnsi="Rubik" w:cs="Rubik"/>
            <w:sz w:val="24"/>
            <w:szCs w:val="24"/>
            <w:highlight w:val="white"/>
          </w:rPr>
          <w:delText xml:space="preserve">Quimbayo JP, Cantor M, Dias MS, et al. (2018) The global structure of marine cleaning mutualistic networks. Global Ecology and Biogeography 27: 1238–1250.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"https://doi.org/10.1111/geb.12780"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https://doi.org/10.1111/geb.12780</w:delText>
        </w:r>
        <w:r w:rsidR="000A6B93">
          <w:rPr>
            <w:rFonts w:ascii="Rubik" w:eastAsia="Rubik" w:hAnsi="Rubik" w:cs="Rubik"/>
            <w:sz w:val="24"/>
            <w:szCs w:val="24"/>
            <w:highlight w:val="white"/>
            <w:u w:val="single"/>
          </w:rPr>
          <w:fldChar w:fldCharType="end"/>
        </w:r>
      </w:del>
    </w:p>
    <w:p w14:paraId="36E7E58D" w14:textId="77777777" w:rsidR="00F17489" w:rsidRDefault="006A57E3">
      <w:pPr>
        <w:spacing w:line="480" w:lineRule="auto"/>
        <w:ind w:left="450" w:hanging="450"/>
        <w:rPr>
          <w:del w:id="950" w:author="André Luís Luza" w:date="2024-08-13T21:42:00Z"/>
          <w:rFonts w:ascii="Rubik" w:eastAsia="Rubik" w:hAnsi="Rubik" w:cs="Rubik"/>
          <w:sz w:val="24"/>
          <w:szCs w:val="24"/>
          <w:highlight w:val="white"/>
        </w:rPr>
      </w:pPr>
      <w:del w:id="951" w:author="André Luís Luza" w:date="2024-08-13T21:42:00Z">
        <w:r>
          <w:rPr>
            <w:rFonts w:ascii="Rubik" w:eastAsia="Rubik" w:hAnsi="Rubik" w:cs="Rubik"/>
            <w:sz w:val="24"/>
            <w:szCs w:val="24"/>
            <w:highlight w:val="white"/>
          </w:rPr>
          <w:delText>Quimbayo JP, Silva FC, Mendes TC, Ferrari DS, Danielski SL, Bender MG, Parravicini V, Kulbicki M, Floeter SR. (2021) Life-history traits, geographical range, and conservation aspects of reef fishes from the Atlantic and Eastern Pacific. Ecology, 102(5):e03298. doi: 10.1002/ecy.3298.</w:delText>
        </w:r>
      </w:del>
    </w:p>
    <w:p w14:paraId="795E2936" w14:textId="77777777" w:rsidR="00F17489" w:rsidRDefault="006A57E3">
      <w:pPr>
        <w:spacing w:line="480" w:lineRule="auto"/>
        <w:ind w:left="450" w:hanging="450"/>
        <w:rPr>
          <w:del w:id="952" w:author="André Luís Luza" w:date="2024-08-13T21:42:00Z"/>
          <w:rFonts w:ascii="Rubik" w:eastAsia="Rubik" w:hAnsi="Rubik" w:cs="Rubik"/>
          <w:sz w:val="24"/>
          <w:szCs w:val="24"/>
          <w:highlight w:val="white"/>
        </w:rPr>
      </w:pPr>
      <w:del w:id="953" w:author="André Luís Luza" w:date="2024-08-13T21:42:00Z">
        <w:r>
          <w:rPr>
            <w:rFonts w:ascii="Rubik" w:eastAsia="Rubik" w:hAnsi="Rubik" w:cs="Rubik"/>
            <w:sz w:val="24"/>
            <w:szCs w:val="24"/>
            <w:highlight w:val="white"/>
          </w:rPr>
          <w:delText>R Core Team (2024). _R: A Language and Environment for Statistical Computing_. R Foundation for Statistical Computing, Vienna, Austria. &lt;</w:delText>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"https://www.r-project.org/"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https://www.R-project.org/</w:delText>
        </w:r>
        <w:r w:rsidR="000A6B93">
          <w:rPr>
            <w:rFonts w:ascii="Rubik" w:eastAsia="Rubik" w:hAnsi="Rubik" w:cs="Rubik"/>
            <w:color w:val="1155CC"/>
            <w:sz w:val="24"/>
            <w:szCs w:val="24"/>
            <w:highlight w:val="white"/>
            <w:u w:val="single"/>
          </w:rPr>
          <w:fldChar w:fldCharType="end"/>
        </w:r>
        <w:r>
          <w:rPr>
            <w:rFonts w:ascii="Rubik" w:eastAsia="Rubik" w:hAnsi="Rubik" w:cs="Rubik"/>
            <w:sz w:val="24"/>
            <w:szCs w:val="24"/>
            <w:highlight w:val="white"/>
          </w:rPr>
          <w:delText>&gt;.</w:delText>
        </w:r>
      </w:del>
    </w:p>
    <w:p w14:paraId="2C5FF866" w14:textId="77777777" w:rsidR="00F17489" w:rsidRDefault="006A57E3">
      <w:pPr>
        <w:spacing w:line="480" w:lineRule="auto"/>
        <w:ind w:left="450" w:hanging="450"/>
        <w:rPr>
          <w:del w:id="954" w:author="André Luís Luza" w:date="2024-08-13T21:42:00Z"/>
          <w:rFonts w:ascii="Rubik" w:eastAsia="Rubik" w:hAnsi="Rubik" w:cs="Rubik"/>
          <w:sz w:val="24"/>
          <w:szCs w:val="24"/>
          <w:highlight w:val="white"/>
        </w:rPr>
      </w:pPr>
      <w:del w:id="955" w:author="André Luís Luza" w:date="2024-08-13T21:42:00Z">
        <w:r>
          <w:rPr>
            <w:rFonts w:ascii="Rubik" w:eastAsia="Rubik" w:hAnsi="Rubik" w:cs="Rubik"/>
            <w:sz w:val="24"/>
            <w:szCs w:val="24"/>
            <w:highlight w:val="white"/>
          </w:rPr>
          <w:delText>Roos NC, Pennino MG, Carvalho AR, Longo GO (2019) Drivers of abundance and biomass of Brazilian parrotfishes. Marine Ecology Progress Series 623, 117-130. https://doi.org/10.3354/meps13005</w:delText>
        </w:r>
      </w:del>
    </w:p>
    <w:p w14:paraId="78C93D97" w14:textId="77777777" w:rsidR="00F17489" w:rsidRDefault="006A57E3">
      <w:pPr>
        <w:spacing w:line="480" w:lineRule="auto"/>
        <w:ind w:left="450" w:hanging="450"/>
        <w:rPr>
          <w:del w:id="956" w:author="André Luís Luza" w:date="2024-08-13T21:42:00Z"/>
          <w:rFonts w:ascii="Rubik" w:eastAsia="Rubik" w:hAnsi="Rubik" w:cs="Rubik"/>
          <w:sz w:val="24"/>
          <w:szCs w:val="24"/>
          <w:highlight w:val="white"/>
        </w:rPr>
      </w:pPr>
      <w:del w:id="957" w:author="André Luís Luza" w:date="2024-08-13T21:42:00Z">
        <w:r>
          <w:rPr>
            <w:rFonts w:ascii="Rubik" w:eastAsia="Rubik" w:hAnsi="Rubik" w:cs="Rubik"/>
            <w:sz w:val="24"/>
            <w:szCs w:val="24"/>
            <w:highlight w:val="white"/>
          </w:rPr>
          <w:delText>Ruiz LH, Ekumah B, Asiedu DA, Albani G, Acheampong E, Jónasdóttir SH, Koski M, Nielsen TG. (2021) Climate change and oil pollution: A dangerous cocktail for tropical zooplankton. Aquatic Toxicology 231, 105718. doi: 10.1016/j.aquatox.2020.105718.</w:delText>
        </w:r>
      </w:del>
    </w:p>
    <w:p w14:paraId="5B4CB035" w14:textId="77777777" w:rsidR="00F17489" w:rsidRDefault="006A57E3">
      <w:pPr>
        <w:spacing w:line="480" w:lineRule="auto"/>
        <w:ind w:left="450" w:hanging="450"/>
        <w:rPr>
          <w:del w:id="958" w:author="André Luís Luza" w:date="2024-08-13T21:42:00Z"/>
          <w:rFonts w:ascii="Rubik" w:eastAsia="Rubik" w:hAnsi="Rubik" w:cs="Rubik"/>
          <w:sz w:val="24"/>
          <w:szCs w:val="24"/>
          <w:highlight w:val="white"/>
        </w:rPr>
      </w:pPr>
      <w:del w:id="959" w:author="André Luís Luza" w:date="2024-08-13T21:42:00Z">
        <w:r>
          <w:rPr>
            <w:rFonts w:ascii="Rubik" w:eastAsia="Rubik" w:hAnsi="Rubik" w:cs="Rubik"/>
            <w:sz w:val="24"/>
            <w:szCs w:val="24"/>
            <w:highlight w:val="white"/>
          </w:rPr>
          <w:delText>Santana EFC, Mies M, Longo GO, Menezes R, Aued AW, Luza AL, Bender MG, Segal B, Floeter SR, Francini-Filho RB. Turbidity shapes shallow Southwestern Atlantic benthic reef communities. Marine Environmental Research 183, 105807. doi: 10.1016/j.marenvres.2022.105807.</w:delText>
        </w:r>
      </w:del>
    </w:p>
    <w:p w14:paraId="2810BFE4" w14:textId="77777777" w:rsidR="00F17489" w:rsidRDefault="006A57E3">
      <w:pPr>
        <w:spacing w:line="480" w:lineRule="auto"/>
        <w:ind w:left="450" w:hanging="450"/>
        <w:rPr>
          <w:del w:id="960" w:author="André Luís Luza" w:date="2024-08-13T21:42:00Z"/>
          <w:rFonts w:ascii="Rubik" w:eastAsia="Rubik" w:hAnsi="Rubik" w:cs="Rubik"/>
          <w:sz w:val="24"/>
          <w:szCs w:val="24"/>
          <w:highlight w:val="white"/>
        </w:rPr>
      </w:pPr>
      <w:del w:id="961" w:author="André Luís Luza" w:date="2024-08-13T21:42:00Z">
        <w:r>
          <w:rPr>
            <w:rFonts w:ascii="Rubik" w:eastAsia="Rubik" w:hAnsi="Rubik" w:cs="Rubik"/>
            <w:sz w:val="24"/>
            <w:szCs w:val="24"/>
            <w:highlight w:val="white"/>
          </w:rPr>
          <w:delText>Schoepf V, Baumann JH, Barshis DJ, Browne NK, Camp EF, Comeau S, Cornwall CE, Guzmán HM, Riegl B, Rodolfo-Metalpa R, Sommer B. (2023) Corals at the edge of environmental limits: A new conceptual framework to re-define marginal and extreme coral communities. Science of the Total Environment 884, 163688. doi: 10.1016/j.scitotenv.2023.163688.</w:delText>
        </w:r>
      </w:del>
    </w:p>
    <w:p w14:paraId="259E511E" w14:textId="77777777" w:rsidR="00F17489" w:rsidRDefault="006A57E3">
      <w:pPr>
        <w:spacing w:line="480" w:lineRule="auto"/>
        <w:ind w:left="450" w:hanging="450"/>
        <w:rPr>
          <w:del w:id="962" w:author="André Luís Luza" w:date="2024-08-13T21:42:00Z"/>
          <w:rFonts w:ascii="Rubik" w:eastAsia="Rubik" w:hAnsi="Rubik" w:cs="Rubik"/>
          <w:sz w:val="24"/>
          <w:szCs w:val="24"/>
          <w:highlight w:val="white"/>
        </w:rPr>
      </w:pPr>
      <w:del w:id="963" w:author="André Luís Luza" w:date="2024-08-13T21:42:00Z">
        <w:r>
          <w:rPr>
            <w:rFonts w:ascii="Rubik" w:eastAsia="Rubik" w:hAnsi="Rubik" w:cs="Rubik"/>
            <w:sz w:val="24"/>
            <w:szCs w:val="24"/>
            <w:highlight w:val="white"/>
          </w:rPr>
          <w:delText>Sheppard, C. R. C., Davy, S.K., Pilling, G. M., Graham, N. (2017). The Biology of Coral Reefs, 2st edn. Oxford University Press. ISBN: 9780198787358. 384 pages</w:delText>
        </w:r>
      </w:del>
    </w:p>
    <w:p w14:paraId="459AA3B8" w14:textId="77777777" w:rsidR="00F17489" w:rsidRDefault="006A57E3">
      <w:pPr>
        <w:spacing w:line="480" w:lineRule="auto"/>
        <w:ind w:left="450" w:hanging="450"/>
        <w:rPr>
          <w:del w:id="964" w:author="André Luís Luza" w:date="2024-08-13T21:42:00Z"/>
          <w:rFonts w:ascii="Rubik" w:eastAsia="Rubik" w:hAnsi="Rubik" w:cs="Rubik"/>
          <w:sz w:val="24"/>
          <w:szCs w:val="24"/>
          <w:highlight w:val="white"/>
        </w:rPr>
      </w:pPr>
      <w:del w:id="965" w:author="André Luís Luza" w:date="2024-08-13T21:42:00Z">
        <w:r>
          <w:rPr>
            <w:rFonts w:ascii="Rubik" w:eastAsia="Rubik" w:hAnsi="Rubik" w:cs="Rubik"/>
            <w:sz w:val="24"/>
            <w:szCs w:val="24"/>
            <w:highlight w:val="white"/>
          </w:rPr>
          <w:delText>Silva FC, Floeter SR, Lindegren M, Quimbayo JP (2023) Warming-induced changes in reef fish community traits in the Southwestern Atlantic transition zone. Marine Ecology Progress Series 710, 107-123. https://doi.org/10.3354/meps14288</w:delText>
        </w:r>
      </w:del>
    </w:p>
    <w:p w14:paraId="5887B00B" w14:textId="77777777" w:rsidR="00F17489" w:rsidRDefault="006A57E3">
      <w:pPr>
        <w:spacing w:line="480" w:lineRule="auto"/>
        <w:ind w:left="450" w:hanging="450"/>
        <w:rPr>
          <w:del w:id="966" w:author="André Luís Luza" w:date="2024-08-13T21:42:00Z"/>
          <w:rFonts w:ascii="Rubik" w:eastAsia="Rubik" w:hAnsi="Rubik" w:cs="Rubik"/>
          <w:sz w:val="24"/>
          <w:szCs w:val="24"/>
          <w:highlight w:val="white"/>
        </w:rPr>
      </w:pPr>
      <w:del w:id="967" w:author="André Luís Luza" w:date="2024-08-13T21:42:00Z">
        <w:r>
          <w:rPr>
            <w:rFonts w:ascii="Rubik" w:eastAsia="Rubik" w:hAnsi="Rubik" w:cs="Rubik"/>
            <w:sz w:val="24"/>
            <w:szCs w:val="24"/>
            <w:highlight w:val="white"/>
          </w:rPr>
          <w:delText xml:space="preserve">Soares, M.D., Rossi, S., Gurgel, A.L., Lucas, C.C., Tavares, T.C., Diniz, B.C., Feitosa, C.V., Rabelo, E.F., Pereira, P.H., Kikuchi, R.K., Leão, Z.M., Cruz, I.C., Carneiro, P.B., &amp; Álvarez‐Filip, L. (2021). Impacts of a changing environment on marginal coral reefs in the Tropical Southwestern Atlantic. Ocean &amp; Coastal Management, 210, 105692. </w:delText>
        </w:r>
        <w:r w:rsidR="000A6B93">
          <w:rPr>
            <w:rFonts w:ascii="Rubik" w:eastAsia="Rubik" w:hAnsi="Rubik" w:cs="Rubik"/>
            <w:color w:val="1155CC"/>
            <w:sz w:val="24"/>
            <w:szCs w:val="24"/>
            <w:highlight w:val="white"/>
            <w:u w:val="single"/>
          </w:rPr>
          <w:fldChar w:fldCharType="begin"/>
        </w:r>
        <w:r w:rsidR="000A6B93">
          <w:rPr>
            <w:rFonts w:ascii="Rubik" w:eastAsia="Rubik" w:hAnsi="Rubik" w:cs="Rubik"/>
            <w:color w:val="1155CC"/>
            <w:sz w:val="24"/>
            <w:szCs w:val="24"/>
            <w:highlight w:val="white"/>
            <w:u w:val="single"/>
          </w:rPr>
          <w:delInstrText xml:space="preserve"> HYPERLINK "https://doi.org/10.1016/j.ocecoaman.2021.105692" \h </w:delInstrText>
        </w:r>
        <w:r w:rsidR="000A6B93">
          <w:rPr>
            <w:rFonts w:ascii="Rubik" w:eastAsia="Rubik" w:hAnsi="Rubik" w:cs="Rubik"/>
            <w:color w:val="1155CC"/>
            <w:sz w:val="24"/>
            <w:szCs w:val="24"/>
            <w:highlight w:val="white"/>
            <w:u w:val="single"/>
          </w:rPr>
          <w:fldChar w:fldCharType="separate"/>
        </w:r>
        <w:r>
          <w:rPr>
            <w:rFonts w:ascii="Rubik" w:eastAsia="Rubik" w:hAnsi="Rubik" w:cs="Rubik"/>
            <w:color w:val="1155CC"/>
            <w:sz w:val="24"/>
            <w:szCs w:val="24"/>
            <w:highlight w:val="white"/>
            <w:u w:val="single"/>
          </w:rPr>
          <w:delText>https://doi.org/10.1016/j.ocecoaman.2021.105692</w:delText>
        </w:r>
        <w:r w:rsidR="000A6B93">
          <w:rPr>
            <w:rFonts w:ascii="Rubik" w:eastAsia="Rubik" w:hAnsi="Rubik" w:cs="Rubik"/>
            <w:color w:val="1155CC"/>
            <w:sz w:val="24"/>
            <w:szCs w:val="24"/>
            <w:highlight w:val="white"/>
            <w:u w:val="single"/>
          </w:rPr>
          <w:fldChar w:fldCharType="end"/>
        </w:r>
      </w:del>
    </w:p>
    <w:p w14:paraId="68798CE8" w14:textId="77777777" w:rsidR="00F17489" w:rsidRDefault="006A57E3">
      <w:pPr>
        <w:spacing w:line="480" w:lineRule="auto"/>
        <w:ind w:left="450" w:hanging="450"/>
        <w:rPr>
          <w:del w:id="968" w:author="André Luís Luza" w:date="2024-08-13T21:42:00Z"/>
          <w:rFonts w:ascii="Rubik" w:eastAsia="Rubik" w:hAnsi="Rubik" w:cs="Rubik"/>
          <w:sz w:val="24"/>
          <w:szCs w:val="24"/>
          <w:highlight w:val="white"/>
        </w:rPr>
      </w:pPr>
      <w:del w:id="969" w:author="André Luís Luza" w:date="2024-08-13T21:42:00Z">
        <w:r>
          <w:rPr>
            <w:rFonts w:ascii="Rubik" w:eastAsia="Rubik" w:hAnsi="Rubik" w:cs="Rubik"/>
            <w:sz w:val="24"/>
            <w:szCs w:val="24"/>
            <w:highlight w:val="white"/>
          </w:rPr>
          <w:delText>Srivastava, D.S., Cardinale, B.J., Downing, A.L., Duffy, J.E., Jouseau, C., Sankaran, M. and Wright, J.P. (2009), Diversity has stronger top-down than bottom-up effects on decomposition. Ecology, 90: 1073-1083. https://doi.org/10.1890/08-0439.1</w:delText>
        </w:r>
      </w:del>
    </w:p>
    <w:p w14:paraId="1A1F843D" w14:textId="77777777" w:rsidR="00F17489" w:rsidRDefault="006A57E3">
      <w:pPr>
        <w:spacing w:line="480" w:lineRule="auto"/>
        <w:ind w:left="450" w:hanging="450"/>
        <w:rPr>
          <w:del w:id="970" w:author="André Luís Luza" w:date="2024-08-13T21:42:00Z"/>
          <w:rFonts w:ascii="Rubik" w:eastAsia="Rubik" w:hAnsi="Rubik" w:cs="Rubik"/>
          <w:sz w:val="24"/>
          <w:szCs w:val="24"/>
          <w:highlight w:val="white"/>
        </w:rPr>
      </w:pPr>
      <w:del w:id="971" w:author="André Luís Luza" w:date="2024-08-13T21:42:00Z">
        <w:r>
          <w:rPr>
            <w:rFonts w:ascii="Rubik" w:eastAsia="Rubik" w:hAnsi="Rubik" w:cs="Rubik"/>
            <w:sz w:val="24"/>
            <w:szCs w:val="24"/>
            <w:highlight w:val="white"/>
          </w:rPr>
          <w:delText>Strona, G. (2021) et al. Global tropical reef fish richness could decline by around half if corals are lost.  Proceedings of the Royal Society B 288, 20210274. https://doi.org/10.1098/rspb.2021.0274.</w:delText>
        </w:r>
      </w:del>
    </w:p>
    <w:p w14:paraId="4620D779" w14:textId="77777777" w:rsidR="00F17489" w:rsidRDefault="006A57E3">
      <w:pPr>
        <w:spacing w:line="480" w:lineRule="auto"/>
        <w:ind w:left="450" w:hanging="450"/>
        <w:rPr>
          <w:del w:id="972" w:author="André Luís Luza" w:date="2024-08-13T21:42:00Z"/>
          <w:rFonts w:ascii="Rubik" w:eastAsia="Rubik" w:hAnsi="Rubik" w:cs="Rubik"/>
          <w:sz w:val="24"/>
          <w:szCs w:val="24"/>
          <w:highlight w:val="white"/>
        </w:rPr>
      </w:pPr>
      <w:del w:id="973" w:author="André Luís Luza" w:date="2024-08-13T21:42:00Z">
        <w:r>
          <w:rPr>
            <w:rFonts w:ascii="Rubik" w:eastAsia="Rubik" w:hAnsi="Rubik" w:cs="Rubik"/>
            <w:sz w:val="24"/>
            <w:szCs w:val="24"/>
            <w:highlight w:val="white"/>
          </w:rPr>
          <w:delText>Strona, G, Bradshaw, C. J. A. (2022) Coextinctions dominate future vertebrate losses from climate and land use change. Science Advances 8, eabn4345. DOI:10.1126/sciadv.abn4345</w:delText>
        </w:r>
      </w:del>
    </w:p>
    <w:p w14:paraId="74F72973" w14:textId="77777777" w:rsidR="00F17489" w:rsidRDefault="006A57E3">
      <w:pPr>
        <w:spacing w:line="480" w:lineRule="auto"/>
        <w:ind w:left="450" w:hanging="450"/>
        <w:rPr>
          <w:del w:id="974" w:author="André Luís Luza" w:date="2024-08-13T21:42:00Z"/>
          <w:rFonts w:ascii="Rubik" w:eastAsia="Rubik" w:hAnsi="Rubik" w:cs="Rubik"/>
          <w:sz w:val="24"/>
          <w:szCs w:val="24"/>
          <w:highlight w:val="white"/>
        </w:rPr>
      </w:pPr>
      <w:del w:id="975" w:author="André Luís Luza" w:date="2024-08-13T21:42:00Z">
        <w:r>
          <w:rPr>
            <w:rFonts w:ascii="Rubik" w:eastAsia="Rubik" w:hAnsi="Rubik" w:cs="Rubik"/>
            <w:sz w:val="24"/>
            <w:szCs w:val="24"/>
            <w:highlight w:val="white"/>
          </w:rPr>
          <w:delText>Sully, S., Burkepile, D. E., Donovan, M. K., Hodgson, G. &amp; van Woesik, R. (2019) A global analysis of coral bleaching over the past two decades. Nature Communications. 10, 1264. https://doi.org/10.1038/s41467-019-09238-2.</w:delText>
        </w:r>
      </w:del>
    </w:p>
    <w:p w14:paraId="48FE2194" w14:textId="77777777" w:rsidR="00F17489" w:rsidRDefault="006A57E3">
      <w:pPr>
        <w:spacing w:line="480" w:lineRule="auto"/>
        <w:ind w:left="450" w:hanging="450"/>
        <w:rPr>
          <w:del w:id="976" w:author="André Luís Luza" w:date="2024-08-13T21:42:00Z"/>
          <w:rFonts w:ascii="Rubik" w:eastAsia="Rubik" w:hAnsi="Rubik" w:cs="Rubik"/>
          <w:sz w:val="24"/>
          <w:szCs w:val="24"/>
          <w:highlight w:val="white"/>
        </w:rPr>
      </w:pPr>
      <w:del w:id="977" w:author="André Luís Luza" w:date="2024-08-13T21:42:00Z">
        <w:r>
          <w:rPr>
            <w:rFonts w:ascii="Rubik" w:eastAsia="Rubik" w:hAnsi="Rubik" w:cs="Rubik"/>
            <w:sz w:val="24"/>
            <w:szCs w:val="24"/>
            <w:highlight w:val="white"/>
          </w:rPr>
          <w:delText>Tebbett SB, Connolly SR, Bellwood DR. (2023) Benthic composition changes on coral reefs at global scales. Nature Ecology and Evolution 7(1):71-81. doi: 10.1038/s41559-022-01937-2. PMID: 36631667.</w:delText>
        </w:r>
      </w:del>
    </w:p>
    <w:p w14:paraId="585B0DE5" w14:textId="77777777" w:rsidR="00F17489" w:rsidRDefault="006A57E3">
      <w:pPr>
        <w:spacing w:line="480" w:lineRule="auto"/>
        <w:ind w:left="450" w:hanging="450"/>
        <w:rPr>
          <w:del w:id="978" w:author="André Luís Luza" w:date="2024-08-13T21:42:00Z"/>
          <w:rFonts w:ascii="Rubik" w:eastAsia="Rubik" w:hAnsi="Rubik" w:cs="Rubik"/>
          <w:sz w:val="24"/>
          <w:szCs w:val="24"/>
          <w:highlight w:val="white"/>
        </w:rPr>
      </w:pPr>
      <w:del w:id="979" w:author="André Luís Luza" w:date="2024-08-13T21:42:00Z">
        <w:r>
          <w:rPr>
            <w:rFonts w:ascii="Rubik" w:eastAsia="Rubik" w:hAnsi="Rubik" w:cs="Rubik"/>
            <w:sz w:val="24"/>
            <w:szCs w:val="24"/>
            <w:highlight w:val="white"/>
          </w:rPr>
          <w:delText>Valiente-Banuet, A., Aizen, M.A., Alcántara, J.M., Arroyo, J., Cocucci, A., Galetti, M., García, M.B., García, D., Gómez, J.M., Jordano, P., Medel, R., Navarro, L., Obeso, J.R., Oviedo, R., Ramírez, N., Rey, P.J., Traveset, A., Verdú, M. and Zamora, R. (2015), Beyond species loss: the extinction of ecological interactions in a changing world. Functional Ecology, 29: 299-307. https://doi.org/10.1111/1365-2435.12356</w:delText>
        </w:r>
      </w:del>
    </w:p>
    <w:p w14:paraId="3830EFF2" w14:textId="77777777" w:rsidR="00F17489" w:rsidRDefault="006A57E3">
      <w:pPr>
        <w:spacing w:line="480" w:lineRule="auto"/>
        <w:ind w:left="450" w:hanging="450"/>
        <w:rPr>
          <w:del w:id="980" w:author="André Luís Luza" w:date="2024-08-13T21:42:00Z"/>
          <w:rFonts w:ascii="Rubik" w:eastAsia="Rubik" w:hAnsi="Rubik" w:cs="Rubik"/>
          <w:sz w:val="24"/>
          <w:szCs w:val="24"/>
          <w:highlight w:val="white"/>
        </w:rPr>
      </w:pPr>
      <w:del w:id="981" w:author="André Luís Luza" w:date="2024-08-13T21:42:00Z">
        <w:r>
          <w:rPr>
            <w:rFonts w:ascii="Rubik" w:eastAsia="Rubik" w:hAnsi="Rubik" w:cs="Rubik"/>
            <w:sz w:val="24"/>
            <w:szCs w:val="24"/>
            <w:highlight w:val="white"/>
          </w:rPr>
          <w:delText>Vidal, M.M., Hasui, E., Pizo, M.A., Tamashiro, J.Y., Silva, W.R. and Guimarães, P.R., Jr. (2014), Frugivores at higher risk of extinction are the key elements of a mutualistic network. Ecology, 95: 3440-3447. https://doi.org/10.1890/13-1584.1</w:delText>
        </w:r>
      </w:del>
    </w:p>
    <w:p w14:paraId="4871E404" w14:textId="77777777" w:rsidR="00F17489" w:rsidRDefault="006A57E3">
      <w:pPr>
        <w:spacing w:line="480" w:lineRule="auto"/>
        <w:ind w:left="450" w:hanging="450"/>
        <w:rPr>
          <w:del w:id="982" w:author="André Luís Luza" w:date="2024-08-13T21:42:00Z"/>
          <w:rFonts w:ascii="Rubik" w:eastAsia="Rubik" w:hAnsi="Rubik" w:cs="Rubik"/>
          <w:sz w:val="24"/>
          <w:szCs w:val="24"/>
          <w:highlight w:val="white"/>
        </w:rPr>
      </w:pPr>
      <w:del w:id="983" w:author="André Luís Luza" w:date="2024-08-13T21:42:00Z">
        <w:r>
          <w:rPr>
            <w:rFonts w:ascii="Rubik" w:eastAsia="Rubik" w:hAnsi="Rubik" w:cs="Rubik"/>
            <w:sz w:val="24"/>
            <w:szCs w:val="24"/>
            <w:highlight w:val="white"/>
          </w:rPr>
          <w:delText>Villéger, S., Mason, N. W. H. &amp; Mouillot, D. (2008) New multidimensional functional diversity indices for a multifaceted framework in functional ecology. Ecology 89, 2290–2301. https://doi.org/10.1890/07-1206.1.</w:delText>
        </w:r>
      </w:del>
    </w:p>
    <w:p w14:paraId="544543C5" w14:textId="77777777" w:rsidR="00F17489" w:rsidRDefault="006A57E3">
      <w:pPr>
        <w:spacing w:line="480" w:lineRule="auto"/>
        <w:ind w:left="450" w:hanging="450"/>
        <w:rPr>
          <w:del w:id="984" w:author="André Luís Luza" w:date="2024-08-13T21:42:00Z"/>
          <w:rFonts w:ascii="Rubik" w:eastAsia="Rubik" w:hAnsi="Rubik" w:cs="Rubik"/>
          <w:sz w:val="24"/>
          <w:szCs w:val="24"/>
          <w:highlight w:val="white"/>
        </w:rPr>
      </w:pPr>
      <w:del w:id="985" w:author="André Luís Luza" w:date="2024-08-13T21:42:00Z">
        <w:r>
          <w:rPr>
            <w:rFonts w:ascii="Rubik" w:eastAsia="Rubik" w:hAnsi="Rubik" w:cs="Rubik"/>
            <w:sz w:val="24"/>
            <w:szCs w:val="24"/>
            <w:highlight w:val="white"/>
          </w:rPr>
          <w:delText>Vizentin-Bugoni J, Debastiani VJ, Bastazini VAG, Maruyama PK, Sperry JH. (2020) Including rewiring in the estimation of the robustness of mutualistic networks. Methods in Ecology and Evolution, 11: 106–116. https://doi.org/10.1111/2041-210X.13306</w:delText>
        </w:r>
      </w:del>
    </w:p>
    <w:p w14:paraId="0045C000" w14:textId="77777777" w:rsidR="00F17489" w:rsidRDefault="006A57E3">
      <w:pPr>
        <w:spacing w:line="480" w:lineRule="auto"/>
        <w:ind w:left="450" w:hanging="450"/>
        <w:rPr>
          <w:del w:id="986" w:author="André Luís Luza" w:date="2024-08-13T21:42:00Z"/>
          <w:rFonts w:ascii="Rubik" w:eastAsia="Rubik" w:hAnsi="Rubik" w:cs="Rubik"/>
          <w:sz w:val="24"/>
          <w:szCs w:val="24"/>
          <w:highlight w:val="white"/>
        </w:rPr>
      </w:pPr>
      <w:del w:id="987" w:author="André Luís Luza" w:date="2024-08-13T21:42:00Z">
        <w:r>
          <w:rPr>
            <w:rFonts w:ascii="Rubik" w:eastAsia="Rubik" w:hAnsi="Rubik" w:cs="Rubik"/>
            <w:sz w:val="24"/>
            <w:szCs w:val="24"/>
            <w:highlight w:val="white"/>
          </w:rPr>
          <w:delText>Wickham H. 2016 gplot2: Elegant Graphics for Data Analysis. Springer-Verlag New York. ISBN 978-3-319-24277-4. Available in: &lt;http://ggplot2.org&gt;</w:delText>
        </w:r>
      </w:del>
    </w:p>
    <w:p w14:paraId="0EE374E7" w14:textId="77777777" w:rsidR="00F17489" w:rsidRDefault="006A57E3">
      <w:pPr>
        <w:spacing w:line="480" w:lineRule="auto"/>
        <w:ind w:left="450" w:hanging="450"/>
        <w:rPr>
          <w:del w:id="988" w:author="André Luís Luza" w:date="2024-08-13T21:42:00Z"/>
          <w:rFonts w:ascii="Rubik" w:eastAsia="Rubik" w:hAnsi="Rubik" w:cs="Rubik"/>
          <w:sz w:val="24"/>
          <w:szCs w:val="24"/>
          <w:highlight w:val="white"/>
        </w:rPr>
      </w:pPr>
      <w:del w:id="989" w:author="André Luís Luza" w:date="2024-08-13T21:42:00Z">
        <w:r>
          <w:rPr>
            <w:rFonts w:ascii="Rubik" w:eastAsia="Rubik" w:hAnsi="Rubik" w:cs="Rubik"/>
            <w:sz w:val="24"/>
            <w:szCs w:val="24"/>
            <w:highlight w:val="white"/>
          </w:rPr>
          <w:delText>Wilson, S. K., Graham, N. A. J., Pratchett, M. S., Jones, G. P. &amp; Polunin, N. V. C. (2006) Multiple disturbances and the global degradation of coral reefs: Are reef fishes at risk or resilient? Global Change Biology 12, 2220–2234. https://doi.org/10.1111/j.1365-2486.2006.01252.x.</w:delText>
        </w:r>
      </w:del>
    </w:p>
    <w:p w14:paraId="47087E89" w14:textId="77777777" w:rsidR="00F17489" w:rsidRDefault="006A57E3">
      <w:pPr>
        <w:spacing w:line="480" w:lineRule="auto"/>
        <w:ind w:left="450" w:hanging="450"/>
        <w:rPr>
          <w:del w:id="990" w:author="André Luís Luza" w:date="2024-08-13T21:42:00Z"/>
          <w:rFonts w:ascii="Rubik" w:eastAsia="Rubik" w:hAnsi="Rubik" w:cs="Rubik"/>
          <w:sz w:val="24"/>
          <w:szCs w:val="24"/>
          <w:highlight w:val="white"/>
        </w:rPr>
      </w:pPr>
      <w:del w:id="991" w:author="André Luís Luza" w:date="2024-08-13T21:42:00Z">
        <w:r>
          <w:rPr>
            <w:rFonts w:ascii="Rubik" w:eastAsia="Rubik" w:hAnsi="Rubik" w:cs="Rubik"/>
            <w:sz w:val="24"/>
            <w:szCs w:val="24"/>
            <w:highlight w:val="white"/>
          </w:rPr>
          <w:delText xml:space="preserve">Wismer, S., Tebbett, S.B., Streit, R.P. et al. (2019) Young fishes persist despite coral loss on the Great Barrier Reef. Communications Biology 2, 456. </w:delText>
        </w:r>
        <w:r w:rsidR="000A6B93">
          <w:rPr>
            <w:rFonts w:ascii="Rubik" w:eastAsia="Rubik" w:hAnsi="Rubik" w:cs="Rubik"/>
            <w:sz w:val="24"/>
            <w:szCs w:val="24"/>
            <w:highlight w:val="white"/>
            <w:u w:val="single"/>
          </w:rPr>
          <w:fldChar w:fldCharType="begin"/>
        </w:r>
        <w:r w:rsidR="000A6B93">
          <w:rPr>
            <w:rFonts w:ascii="Rubik" w:eastAsia="Rubik" w:hAnsi="Rubik" w:cs="Rubik"/>
            <w:sz w:val="24"/>
            <w:szCs w:val="24"/>
            <w:highlight w:val="white"/>
            <w:u w:val="single"/>
          </w:rPr>
          <w:delInstrText xml:space="preserve"> HYPERLINK "https://doi.org/10.1038/s42003-019-0703-0" \h </w:delInstrText>
        </w:r>
        <w:r w:rsidR="000A6B93">
          <w:rPr>
            <w:rFonts w:ascii="Rubik" w:eastAsia="Rubik" w:hAnsi="Rubik" w:cs="Rubik"/>
            <w:sz w:val="24"/>
            <w:szCs w:val="24"/>
            <w:highlight w:val="white"/>
            <w:u w:val="single"/>
          </w:rPr>
          <w:fldChar w:fldCharType="separate"/>
        </w:r>
        <w:r>
          <w:rPr>
            <w:rFonts w:ascii="Rubik" w:eastAsia="Rubik" w:hAnsi="Rubik" w:cs="Rubik"/>
            <w:sz w:val="24"/>
            <w:szCs w:val="24"/>
            <w:highlight w:val="white"/>
            <w:u w:val="single"/>
          </w:rPr>
          <w:delText>https://doi.org/10.1038/s42003-019-0703-0</w:delText>
        </w:r>
        <w:r w:rsidR="000A6B93">
          <w:rPr>
            <w:rFonts w:ascii="Rubik" w:eastAsia="Rubik" w:hAnsi="Rubik" w:cs="Rubik"/>
            <w:sz w:val="24"/>
            <w:szCs w:val="24"/>
            <w:highlight w:val="white"/>
            <w:u w:val="single"/>
          </w:rPr>
          <w:fldChar w:fldCharType="end"/>
        </w:r>
      </w:del>
    </w:p>
    <w:p w14:paraId="0000009D" w14:textId="2BEB33F4" w:rsidR="00AD720D" w:rsidRDefault="006A57E3">
      <w:pPr>
        <w:spacing w:line="480" w:lineRule="auto"/>
        <w:ind w:firstLine="720"/>
        <w:rPr>
          <w:ins w:id="992" w:author="André Luís Luza" w:date="2024-08-13T21:42:00Z"/>
          <w:rFonts w:ascii="Rubik" w:eastAsia="Rubik" w:hAnsi="Rubik" w:cs="Rubik"/>
          <w:sz w:val="24"/>
          <w:szCs w:val="24"/>
        </w:rPr>
      </w:pPr>
      <w:del w:id="993" w:author="André Luís Luza" w:date="2024-08-13T21:42:00Z">
        <w:r>
          <w:rPr>
            <w:rFonts w:ascii="Rubik" w:eastAsia="Rubik" w:hAnsi="Rubik" w:cs="Rubik"/>
            <w:sz w:val="24"/>
            <w:szCs w:val="24"/>
            <w:highlight w:val="white"/>
          </w:rPr>
          <w:delText>Woodhead AJ, Hicks CC, Norström AV, Williams GJ, Graham NAJ. (2019) Coral reef ecosystem services in the Anthropocene. Functional Ecology 33: 1023–1034. https://doi.org/10.1111/1365-2435.13331</w:delText>
        </w:r>
      </w:del>
    </w:p>
    <w:p w14:paraId="0000009E" w14:textId="77777777" w:rsidR="00AD720D" w:rsidRDefault="004B2E2A">
      <w:pPr>
        <w:spacing w:line="480" w:lineRule="auto"/>
        <w:rPr>
          <w:ins w:id="994" w:author="André Luís Luza" w:date="2024-08-13T21:42:00Z"/>
          <w:rFonts w:ascii="Rubik" w:eastAsia="Rubik" w:hAnsi="Rubik" w:cs="Rubik"/>
          <w:b/>
          <w:sz w:val="24"/>
          <w:szCs w:val="24"/>
        </w:rPr>
      </w:pPr>
      <w:ins w:id="995" w:author="André Luís Luza" w:date="2024-08-13T21:42:00Z">
        <w:r>
          <w:rPr>
            <w:rFonts w:ascii="Rubik" w:eastAsia="Rubik" w:hAnsi="Rubik" w:cs="Rubik"/>
            <w:b/>
            <w:sz w:val="24"/>
            <w:szCs w:val="24"/>
          </w:rPr>
          <w:t xml:space="preserve">Network structure and ecosystem functioning </w:t>
        </w:r>
      </w:ins>
    </w:p>
    <w:p w14:paraId="0000009F" w14:textId="5FD9B9B8" w:rsidR="00AD720D" w:rsidRDefault="004B2E2A">
      <w:pPr>
        <w:spacing w:line="480" w:lineRule="auto"/>
        <w:ind w:firstLine="720"/>
        <w:rPr>
          <w:ins w:id="996" w:author="André Luís Luza" w:date="2024-08-13T21:42:00Z"/>
          <w:rFonts w:ascii="Rubik" w:eastAsia="Rubik" w:hAnsi="Rubik" w:cs="Rubik"/>
          <w:sz w:val="24"/>
          <w:szCs w:val="24"/>
        </w:rPr>
      </w:pPr>
      <w:ins w:id="997" w:author="André Luís Luza" w:date="2024-08-13T21:42:00Z">
        <w:r>
          <w:rPr>
            <w:rFonts w:ascii="Rubik" w:eastAsia="Rubik" w:hAnsi="Rubik" w:cs="Rubik"/>
            <w:sz w:val="24"/>
            <w:szCs w:val="24"/>
          </w:rPr>
          <w:t xml:space="preserve">We observed that the low estimated robustness to coral loss signals a potential threat to ecosystem functioning. It is important to recognize that direct and indirect drivers of environmental change do not act in isolation; rather, they interact, creating synergies and antagonisms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{"citationID":"iNy4fFXn","properties":{"formattedCitation":"(Giglio et al., 2023; Hern\\uc0\\u225{}ndez Ruiz et al., 2021; Soares et al., 2021)","plainCitation":"(Giglio et al., 2023; Hernández Ruiz et al., 2021; Soares et al., 2021)","noteIndex":0},"citationItems":[{"id":336,"uris":["http://zotero.org/users/local/0pDY6SAD/items/3ANYY9I3"],"itemData":{"id":336,"type":"article-journal","container-title":"Environmental Management","DOI":"10.1007/s00267-023-01912-y","ISSN":"0364-152X, 1432-1009","journalAbbreviation":"Environmental Management","language":"en","source":"DOI.org (Crossref)","title":"A Global Systematic Literature Review of Ecosystem Services in Reef Environments","URL":"https://link.springer.com/10.1007/s00267-023-01912-y","author":[{"family":"Giglio","given":"Vinicius J."},{"family":"Aued","given":"Anaide W."},{"family":"Cordeiro","given":"Cesar A. M. M."},{"family":"Eggertsen","given":"Linda"},{"family":"S. Ferrari","given":"Débora"},{"family":"Gonçalves","given":"Leandra R."},{"family":"Hanazaki","given":"Natalia"},{"family":"Luiz","given":"Osmar J."},{"family":"Luza","given":"André L."},{"family":"Mendes","given":"Thiago C."},{"family":"Pinheiro","given":"Hudson T."},{"family":"Segal","given":"Bárbara"},{"family":"Waechter","given":"Luiza S."},{"family":"Bender","given":"Mariana G."}],"accessed":{"date-parts":[["2024",8,9]]},"issued":{"date-parts":[["2023",11,25]]}}},{"id":381,"uris":["http://zotero.org/users/local/0pDY6SAD/items/DYHVVYGH"],"itemData":{"id":381,"type":"article-journal","container-title":"Aquatic Toxicology","DOI":"10.1016/j.aquatox.2020.105718","ISSN":"0166445X","journalAbbreviation":"Aquatic Toxicology","language":"en","page":"105718","source":"DOI.org (Crossref)","title":"Climate change and oil pollution: A dangerous cocktail for tropical zooplankton","title-short":"Climate change and oil pollution","volume":"231","author":[{"family":"Hernández Ruiz","given":"Laura"},{"family":"Ekumah","given":"Bernard"},{"family":"Asiedu","given":"Delove Abraham"},{"family":"Albani","given":"Giovanna"},{"family":"Acheampong","given":"Emmanuel"},{"family":"Jónasdóttir","given":"Sigrún H."},{"family":"Koski","given":"Marja"},{"family":"Nielsen","given":"Torkel Gissel"}],"issued":{"date-parts":[["2021",2]]}}},{"id":386,"uris":["http://zotero.org/users/local/0pDY6SAD/items/5AKU8DAW"],"itemData":{"id":386,"type":"article-journal","container-title":"Ocean &amp; Coastal Management","DOI":"10.1016/j.ocecoaman.2021.105692","ISSN":"09645691","journalAbbreviation":"Ocean &amp; Coastal Management","language":"en","page":"105692","source":"DOI.org (Crossref)","title":"Impacts of a changing environment on marginal coral reefs in the Tropical Southwestern Atlantic","volume":"210","author":[{"family":"Soares","given":"Marcelo Oliveira"},{"family":"Rossi","given":"Sergio"},{"family":"Gurgel","given":"Anne Rebouças"},{"family":"Lucas","given":"Caroline Costa"},{"family":"Tavares","given":"Tallita Cruz Lopes"},{"family":"Diniz","given":"Beatriz"},{"family":"Feitosa","given":"Caroline Vieira"},{"family":"Rabelo","given":"Emanuelle Fontenele"},{"family":"Pereira","given":"Pedro Henrique Cipresso"},{"family":"Kikuchi","given":"Ruy Kenji Papa De"},{"family":"Leão","given":"Zelinda M.A.N."},{"family":"Cruz","given":"Igor Cristino Silva"},{"family":"Carneiro","given":"Pedro Bastos De Macedo"},{"family":"Alvarez-Filip","given":"Lorenzo"}],"issued":{"date-parts":[["2021",9]]}}}],"schema":"https://github.com/citation-style-language/schema/raw/master/csl-citation.json"}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szCs w:val="24"/>
          </w:rPr>
          <w:t>(Giglio et al., 2023; Hernández Ruiz et al., 2021; Soares et al., 2021)</w:t>
        </w:r>
        <w:r w:rsidR="00E050F4">
          <w:rPr>
            <w:rFonts w:ascii="Rubik" w:eastAsia="Rubik" w:hAnsi="Rubik" w:cs="Rubik"/>
            <w:sz w:val="24"/>
            <w:szCs w:val="24"/>
          </w:rPr>
          <w:fldChar w:fldCharType="end"/>
        </w:r>
        <w:r>
          <w:rPr>
            <w:rFonts w:ascii="Rubik" w:eastAsia="Rubik" w:hAnsi="Rubik" w:cs="Rubik"/>
            <w:sz w:val="24"/>
            <w:szCs w:val="24"/>
          </w:rPr>
          <w:t xml:space="preserve">. For example, ocean warming and acidification can lead to significant coral mortality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{"citationID":"QRqQeVCn","properties":{"formattedCitation":"(Sully et al., 2019; Tebbett et al., 2023)","plainCitation":"(Sully et al., 2019; Tebbett et al., 2023)","noteIndex":0},"citationItems":[{"id":392,"uris":["http://zotero.org/users/local/0pDY6SAD/items/BS7NCC8V"],"itemData":{"id":392,"type":"article-journal","abstract":"Abstract\n            Thermal-stress events associated with climate change cause coral bleaching and mortality that threatens coral reefs globally. Yet coral bleaching patterns vary spatially and temporally. Here we synthesize field observations of coral bleaching at 3351 sites in 81 countries from 1998 to 2017 and use a suite of environmental covariates and temperature metrics to analyze bleaching patterns. Coral bleaching was most common in localities experiencing high intensity and high frequency thermal-stress anomalies. However, coral bleaching was significantly less common in localities with a high variance in sea-surface temperature (SST) anomalies. Geographically, the highest probability of coral bleaching occurred at tropical mid-latitude sites (15–20 degrees north and south of the Equator), despite similar thermal stress levels at equatorial sites. In the last decade, the onset of coral bleaching has occurred at significantly higher SSTs (</w:instrText>
        </w:r>
        <w:r w:rsidR="00E050F4">
          <w:rPr>
            <w:rFonts w:ascii="Cambria Math" w:eastAsia="Rubik" w:hAnsi="Cambria Math" w:cs="Cambria Math"/>
            <w:sz w:val="24"/>
            <w:szCs w:val="24"/>
          </w:rPr>
          <w:instrText>∼</w:instrText>
        </w:r>
        <w:r w:rsidR="00E050F4">
          <w:rPr>
            <w:rFonts w:ascii="Rubik" w:eastAsia="Rubik" w:hAnsi="Rubik" w:cs="Rubik"/>
            <w:sz w:val="24"/>
            <w:szCs w:val="24"/>
          </w:rPr>
          <w:instrText>0.5</w:instrText>
        </w:r>
        <w:r w:rsidR="00E050F4">
          <w:rPr>
            <w:rFonts w:ascii="Times New Roman" w:eastAsia="Rubik" w:hAnsi="Times New Roman" w:cs="Times New Roman"/>
            <w:sz w:val="24"/>
            <w:szCs w:val="24"/>
          </w:rPr>
          <w:instrText> </w:instrText>
        </w:r>
        <w:r w:rsidR="00E050F4">
          <w:rPr>
            <w:rFonts w:ascii="Rubik" w:eastAsia="Rubik" w:hAnsi="Rubik" w:cs="Rubik"/>
            <w:sz w:val="24"/>
            <w:szCs w:val="24"/>
          </w:rPr>
          <w:instrText xml:space="preserve">°C) than in the previous decade, suggesting that thermally susceptible genotypes may have declined and/or adapted such that the remaining coral populations now have a higher thermal threshold for bleaching.","container-title":"Nature Communications","DOI":"10.1038/s41467-019-09238-2","ISSN":"2041-1723","issue":"1","journalAbbreviation":"Nat Commun","language":"en","page":"1264","source":"DOI.org (Crossref)","title":"A global analysis of coral bleaching over the past two decades","volume":"10","author":[{"family":"Sully","given":"S."},{"family":"Burkepile","given":"D. E."},{"family":"Donovan","given":"M. K."},{"family":"Hodgson","given":"G."},{"family":"Van Woesik","given":"R."}],"issued":{"date-parts":[["2019",3,20]]}}},{"id":225,"uris":["http://zotero.org/users/local/0pDY6SAD/items/GFHHCU22"],"itemData":{"id":225,"type":"article-journal","container-title":"Nature Ecology &amp; Evolution","DOI":"10.1038/s41559-022-01937-2","ISSN":"2397-334X","issue":"1","journalAbbreviation":"Nat Ecol Evol","language":"en","page":"71-81","source":"DOI.org (Crossref)","title":"Benthic composition changes on coral reefs at global scales","volume":"7","author":[{"family":"Tebbett","given":"Sterling B."},{"family":"Connolly","given":"Sean R."},{"family":"Bellwood","given":"David R."}],"issued":{"date-parts":[["2023",1,9]]}}}],"schema":"https://github.com/citation-style-language/schema/raw/master/csl-citation.json"}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(Sully et al., 2019; Tebbett et al., 2023)</w:t>
        </w:r>
        <w:r w:rsidR="00E050F4">
          <w:rPr>
            <w:rFonts w:ascii="Rubik" w:eastAsia="Rubik" w:hAnsi="Rubik" w:cs="Rubik"/>
            <w:sz w:val="24"/>
            <w:szCs w:val="24"/>
          </w:rPr>
          <w:fldChar w:fldCharType="end"/>
        </w:r>
        <w:r>
          <w:rPr>
            <w:rFonts w:ascii="Rubik" w:eastAsia="Rubik" w:hAnsi="Rubik" w:cs="Rubik"/>
            <w:sz w:val="24"/>
            <w:szCs w:val="24"/>
          </w:rPr>
          <w:t>. In conjunction with overfishing, they can adversely affect fish populations by altering habitat structures and the abiotic environment, as well as trait composition within an assemblage</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{"citationID":"wylVbxWY","properties":{"formattedCitation":"(Silva et al., 2023)","plainCitation":"(Silva et al., 2023)","noteIndex":0},"citationItems":[{"id":385,"uris":["http://zotero.org/users/local/0pDY6SAD/items/EKEHPFKL"],"itemData":{"id":385,"type":"article-journal","abstract":"Marine communities are subject to alterations in environmental conditions, due to both natural variability and climate change. For instance, a rapid increase in sea surface temperature (SST) can modify spatial distribution patterns and abundances of reef fishes and therefore alter the overall diversity, structure, and functioning of these communities. Trait-based approaches may accurately detect community responses to such environmental changes, because species traits should reflect resource and habitat requirements. Here, we investigated temporal variability in reef fish trait composition and thermal affinity and assessed whether shifts are linked to recent ocean warming. We combined species traits related to feeding, growth, and survival with abundance data on reef fish from underwater visual census at 7 islands of the Southwestern Atlantic subtropical transition zone. All islands exhibited gradual trait reorganization from fish assemblages dominated by large-size species at the beginning of the time period to small, cryptobenthic species towards the end. The temporal changes in community weighted mean traits and the community thermal index were related to SST, indicating a numerical response of species to climatic variations. Tropical species are slowly becoming more abundant over time, while temperate species are becoming less abundant, reflecting an initial change in fish composition in this transition zone. These results have ecological implications leading communities to a faster turnover, lower food-chain complexity, and higher vulnerability to change. We highlight the importance of integrating traits and abundance time series data for a holistic understanding of reef dynamics and community responses to environmental variation, including global warming.","container-title":"Marine Ecology Progress Series","DOI":"10.3354/meps14288","ISSN":"0171-8630, 1616-1599","journalAbbreviation":"Mar. Ecol. Prog. Ser.","language":"en","page":"107-123","source":"DOI.org (Crossref)","title":"Warming-induced changes in reef fish community traits in the Southwestern Atlantic transition zone","volume":"710","author":[{"family":"Silva","given":"Fc"},{"family":"Floeter","given":"Sr"},{"family":"Lindegren","given":"M"},{"family":"Quimbayo","given":"Jp"}],"issued":{"date-parts":[["2023",5,4]]}}}],"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(Silva et al., 2023)</w:t>
        </w:r>
        <w:r w:rsidR="00E050F4">
          <w:rPr>
            <w:rFonts w:ascii="Rubik" w:eastAsia="Rubik" w:hAnsi="Rubik" w:cs="Rubik"/>
            <w:sz w:val="24"/>
            <w:szCs w:val="24"/>
          </w:rPr>
          <w:fldChar w:fldCharType="end"/>
        </w:r>
        <w:r>
          <w:rPr>
            <w:rFonts w:ascii="Rubik" w:eastAsia="Rubik" w:hAnsi="Rubik" w:cs="Rubik"/>
            <w:sz w:val="24"/>
            <w:szCs w:val="24"/>
          </w:rPr>
          <w:t>. These synergistic stressors can destabilize the trophic structure of ecological communities, exerting intense pressure on species that play a disproportionate role in maintaining network structure. This impact is observed in both land</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{"citationID":"NGvumbzA","properties":{"formattedCitation":"(Vidal et al., 2014)","plainCitation":"(Vidal et al., 2014)","noteIndex":0},"citationItems":[{"id":399,"uris":["http://zotero.org/users/local/0pDY6SAD/items/F3ZTY4P4"],"itemData":{"id":399,"type":"article-journal","abstract":"Most tree species rely on vertebrates for seed dispersal, and many vertebrates use fruits as food resources in tropical forests. Therefore, plant–frugivore interactions affect population dynamics and persistence in ecological communities. Plant–frugivore interactions often involve many species, forming networks of interacting plants and animals that play different roles in determining network organization. The network organization is the way interactions are structured in the community, which may have consequences for its ecological and evolutionary dynamics. Some species have greater influences on network organization and may be particularly important to species persistence. We identified the frugivores most important to the organization of networks of plants and frugivorous birds in three contiguous Atlantic forest sites in southeastern Brazil. We found that the species that contributed most to network organization were at higher risk of extinction. Among the main contributors to network organization were two cotingas and a toucan, large</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bodied species that disperse seeds from many plants and are particularly vulnerable to habitat loss and hunting. As a consequence, ongoing extinctions may significantly affect the organization of plant–frugivore interactions in the studied system. We hypothesize that the crucial role of some threatened frugivores may occur in other seed dispersal systems in tropical communities, although the association between structural importance and degree of threat may be contingent on peculiarities of local communities and disturbances.","container-title":"Ecology","DOI":"10.1890/13-1584.1","ISSN":"0012-9658, 1939-9170","issue":"12","journalAbbreviation":"Ecology","language":"en","license":"http://onlinelibrary.wiley.com/termsAndConditions#vor","page":"3440-3447","source":"DOI.org (Crossref)","title":"Frugivores at higher risk of extinction are the key elements of a mutualistic network","volume":"95","author":[{"family":"Vidal","given":"Mariana M."},{"family":"Hasui","given":"Erica"},{"family":"Pizo","given":"Marco A."},{"family":"Tamashiro","given":"Jorge Y."},{"family":"Silva","given":"Wesley R."},{"family":"Guimarães","given":"Paulo R."}],"issued":{"date-parts":[["2014",12]]}}}],"schema":"https://github.com/citation-style-language/schema/raw/master/csl-citation.json"}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(Vidal et al., 2014)</w:t>
        </w:r>
        <w:r w:rsidR="00E050F4">
          <w:rPr>
            <w:rFonts w:ascii="Rubik" w:eastAsia="Rubik" w:hAnsi="Rubik" w:cs="Rubik"/>
            <w:sz w:val="24"/>
            <w:szCs w:val="24"/>
          </w:rPr>
          <w:fldChar w:fldCharType="end"/>
        </w:r>
        <w:r>
          <w:rPr>
            <w:rFonts w:ascii="Rubik" w:eastAsia="Rubik" w:hAnsi="Rubik" w:cs="Rubik"/>
            <w:sz w:val="24"/>
            <w:szCs w:val="24"/>
          </w:rPr>
          <w:t xml:space="preserve"> and marine networks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{"citationID":"0s6HW4V7","properties":{"formattedCitation":"(Bascompte et al., 2005; M\\uc0\\u225{}rquez-Vel\\uc0\\u225{}squez et al., 2021)","plainCitation":"(Bascompte et al., 2005; Márquez-Velásquez et al., 2021)","noteIndex":0},"citationItems":[{"id":289,"uris":["http://zotero.org/users/local/0pDY6SAD/items/B87HTFRB"],"itemData":{"id":289,"type":"article-journal","abstract":"The stability of ecological communities largely depends on the strength of interactions between predators and their prey. Here we show that these interaction strengths are structured nonrandomly in a large Caribbean marine food web. Specifically, the cooccurrence of strong interactions on two consecutive levels of food chains occurs less frequently than expected by chance. Even when they occur, these strongly interacting chains are accompanied by strong omnivory more often than expected by chance. By using a food web model, we show that these interaction strength combinations reduce the likelihood of trophic cascades after the overfishing of top predators. However, fishing selectively removes predators that are overrepresented in strongly interacting chains. Hence, the potential for strong community-wide effects remains a threat.","container-title":"Proceedings of the National Academy of Sciences","DOI":"10.1073/pnas.0501562102","ISSN":"0027-8424, 1091-6490","issue":"15","journalAbbreviation":"Proc. Natl. Acad. Sci. U.S.A.","language":"en","page":"5443-5447","source":"DOI.org (Crossref)","title":"Interaction strength combinations and the overfishing of a marine food web","volume":"102","author":[{"family":"Bascompte","given":"Jordi"},{"family":"Melián","given":"Carlos J."},{"family":"Sala","given":"Enric"}],"issued":{"date-parts":[["2005",4,12]]}}},{"id":354,"uris":["http://zotero.org/users/local/0pDY6SAD/items/KPC9UA34"],"itemData":{"id":354,"type":"article-journal","abstract":"Abstract\n            Fisheries can act as top predators and affect marine biodiversity and ecosystem functioning via their target species. We studied a coastal food web in the Pacific Ocean that is modular and encompasses 360 species and small- and large-scale fisheries. Small-scale fisheries (SSF), two hammerhead sharks, one stingray, and one flatfish species are network hubs, interacting with multiple species among and within trophic levels (TLs) and modules. SSF and endangered hammerhead sharks act as hyper-hubs, which are network hubs preying on other network hubs and likely imposing widespread top-down effects. Hyper-hubs have two consequences to network structure. First, they show low dietary overlap, connecting the network in complementary ways. Second, they have overlapping indirect interactions, suggesting they can strongly affect each other. Simulations assuming distinct fishery regulations and species extinctions of different TLs and topological roles did not change network structure but redefined hub identity. We hypothesize that competition shapes resource partitioning between fisheries and hammerhead sharks. Our findings suggest that ecosystem-level strategies informed by network approaches can optimize investments to conserve marine ecosystems and ensure food security over coastal areas in the developing world.","container-title":"ICES Journal of Marine Science","DOI":"10.1093/icesjms/fsab129","ISSN":"1054-3139, 1095-9289","issue":"7","language":"en","license":"https://academic.oup.com/journals/pages/open_access/funder_policies/chorus/standard_publication_model","page":"2518-2527","source":"DOI.org (Crossref)","title":"Resource partitioning between fisheries and endangered sharks in a tropical marine food web","volume":"78","author":[{"family":"Márquez-Velásquez","given":"Viviana"},{"family":"Navia","given":"Andrés F"},{"family":"Rosa","given":"Ricardo S"},{"family":"Guimarães","given":"Paulo R"},{"family":"Raimundo","given":"Rafael L G"}],"editor":[{"family":"Coll","given":"Marta"}],"issued":{"date-parts":[["2021",10,9]]}}}],"schema":"https://github.com/citation-style-language/schema/raw/master/csl-citation.json"}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szCs w:val="24"/>
          </w:rPr>
          <w:t>(Bascompte et al., 2005; Márquez-Velásquez et al., 2021)</w:t>
        </w:r>
        <w:r w:rsidR="00E050F4">
          <w:rPr>
            <w:rFonts w:ascii="Rubik" w:eastAsia="Rubik" w:hAnsi="Rubik" w:cs="Rubik"/>
            <w:sz w:val="24"/>
            <w:szCs w:val="24"/>
          </w:rPr>
          <w:fldChar w:fldCharType="end"/>
        </w:r>
        <w:r>
          <w:rPr>
            <w:rFonts w:ascii="Rubik" w:eastAsia="Rubik" w:hAnsi="Rubik" w:cs="Rubik"/>
            <w:sz w:val="24"/>
            <w:szCs w:val="24"/>
          </w:rPr>
          <w:t>. A case in point comprises the Tropical Eastern Pacific food webs (coast of Colombia), where key species such as the hammerhead shark (</w:t>
        </w:r>
        <w:r>
          <w:rPr>
            <w:rFonts w:ascii="Rubik" w:eastAsia="Rubik" w:hAnsi="Rubik" w:cs="Rubik"/>
            <w:i/>
            <w:sz w:val="24"/>
            <w:szCs w:val="24"/>
          </w:rPr>
          <w:t>Sphyrna</w:t>
        </w:r>
        <w:r>
          <w:rPr>
            <w:rFonts w:ascii="Rubik" w:eastAsia="Rubik" w:hAnsi="Rubik" w:cs="Rubik"/>
            <w:sz w:val="24"/>
            <w:szCs w:val="24"/>
          </w:rPr>
          <w:t xml:space="preserve"> spp.), which faces a high extinction risk and interacts with small-scale fisheries, have a</w:t>
        </w:r>
        <w:r w:rsidR="002857D7">
          <w:rPr>
            <w:rFonts w:ascii="Rubik" w:eastAsia="Rubik" w:hAnsi="Rubik" w:cs="Rubik"/>
            <w:sz w:val="24"/>
            <w:szCs w:val="24"/>
          </w:rPr>
          <w:t>n</w:t>
        </w:r>
        <w:r>
          <w:rPr>
            <w:rFonts w:ascii="Rubik" w:eastAsia="Rubik" w:hAnsi="Rubik" w:cs="Rubik"/>
            <w:sz w:val="24"/>
            <w:szCs w:val="24"/>
          </w:rPr>
          <w:t xml:space="preserve"> </w:t>
        </w:r>
        <w:r w:rsidR="009804A3">
          <w:rPr>
            <w:rFonts w:ascii="Rubik" w:eastAsia="Rubik" w:hAnsi="Rubik" w:cs="Rubik"/>
            <w:sz w:val="24"/>
            <w:szCs w:val="24"/>
          </w:rPr>
          <w:t xml:space="preserve">expressive </w:t>
        </w:r>
        <w:r>
          <w:rPr>
            <w:rFonts w:ascii="Rubik" w:eastAsia="Rubik" w:hAnsi="Rubik" w:cs="Rubik"/>
            <w:sz w:val="24"/>
            <w:szCs w:val="24"/>
          </w:rPr>
          <w:t>impact on the network structure</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{"citationID":"nRiC1oIE","properties":{"formattedCitation":"(M\\uc0\\u225{}rquez-Vel\\uc0\\u225{}squez et al., 2021)","plainCitation":"(Márquez-Velásquez et al., 2021)","noteIndex":0},"citationItems":[{"id":354,"uris":["http://zotero.org/users/local/0pDY6SAD/items/KPC9UA34"],"itemData":{"id":354,"type":"article-journal","abstract":"Abstract\n            Fisheries can act as top predators and affect marine biodiversity and ecosystem functioning via their target species. We studied a coastal food web in the Pacific Ocean that is modular and encompasses 360 species and small- and large-scale fisheries. Small-scale fisheries (SSF), two hammerhead sharks, one stingray, and one flatfish species are network hubs, interacting with multiple species among and within trophic levels (TLs) and modules. SSF and endangered hammerhead sharks act as hyper-hubs, which are network hubs preying on other network hubs and likely imposing widespread top-down effects. Hyper-hubs have two consequences to network structure. First, they show low dietary overlap, connecting the network in complementary ways. Second, they have overlapping indirect interactions, suggesting they can strongly affect each other. Simulations assuming distinct fishery regulations and species extinctions of different TLs and topological roles did not change network structure but redefined hub identity. We hypothesize that competition shapes resource partitioning between fisheries and hammerhead sharks. Our findings suggest that ecosystem-level strategies informed by network approaches can optimize investments to conserve marine ecosystems and ensure food security over coastal areas in the developing world.","container-title":"ICES Journal of Marine Science","DOI":"10.1093/icesjms/fsab129","ISSN":"1054-3139, 1095-9289","issue":"7","language":"en","license":"https://academic.oup.com/journals/pages/open_access/funder_policies/chorus/standard_publication_model","page":"2518-2527","source":"DOI.org (Crossref)","title":"Resource partitioning between fisheries and endangered sharks in a tropical marine food web","volume":"78","author":[{"family":"Márquez-Velásquez","given":"Viviana"},{"family":"Navia","given":"Andrés F"},{"family":"Rosa","given":"Ricardo S"},{"family":"Guimarães","given":"Paulo R"},{"family":"Raimundo","given":"Rafael L G"}],"editor":[{"family":"Coll","given":"Marta"}],"issued":{"date-parts":[["2021",10,9]]}}}],"schema":"https://github.com/citation-style-language/schema/raw/master/csl-citation.json"}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szCs w:val="24"/>
          </w:rPr>
          <w:t>(Márquez-Velásquez et al., 2021)</w:t>
        </w:r>
        <w:r w:rsidR="00E050F4">
          <w:rPr>
            <w:rFonts w:ascii="Rubik" w:eastAsia="Rubik" w:hAnsi="Rubik" w:cs="Rubik"/>
            <w:sz w:val="24"/>
            <w:szCs w:val="24"/>
          </w:rPr>
          <w:fldChar w:fldCharType="end"/>
        </w:r>
        <w:r>
          <w:rPr>
            <w:rFonts w:ascii="Rubik" w:eastAsia="Rubik" w:hAnsi="Rubik" w:cs="Rubik"/>
            <w:sz w:val="24"/>
            <w:szCs w:val="24"/>
          </w:rPr>
          <w:t xml:space="preserve">. Similarly, in the Caribbean, sharks and groupers, both threatened by fisheries, engage in the strongest interactions within food webs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{"citationID":"izk20CQj","properties":{"formattedCitation":"(Bascompte et al., 2005)","plainCitation":"(Bascompte et al., 2005)","noteIndex":0},"citationItems":[{"id":289,"uris":["http://zotero.org/users/local/0pDY6SAD/items/B87HTFRB"],"itemData":{"id":289,"type":"article-journal","abstract":"The stability of ecological communities largely depends on the strength of interactions between predators and their prey. Here we show that these interaction strengths are structured nonrandomly in a large Caribbean marine food web. Specifically, the cooccurrence of strong interactions on two consecutive levels of food chains occurs less frequently than expected by chance. Even when they occur, these strongly interacting chains are accompanied by strong omnivory more often than expected by chance. By using a food web model, we show that these interaction strength combinations reduce the likelihood of trophic cascades after the overfishing of top predators. However, fishing selectively removes predators that are overrepresented in strongly interacting chains. Hence, the potential for strong community-wide effects remains a threat.","container-title":"Proceedings of the National Academy of Sciences","DOI":"10.1073/pnas.0501562102","ISSN":"0027-8424, 1091-6490","issue":"15","journalAbbreviation":"Proc. Natl. Acad. Sci. U.S.A.","language":"en","page":"5443-5447","source":"DOI.org (Crossref)","title":"Interaction strength combinations and the overfishing of a marine food web","volume":"102","author":[{"family":"Bascompte","given":"Jordi"},{"family":"Melián","given":"Carlos J."},{"family":"Sala","given":"Enric"}],"issued":{"date-parts":[["2005",4,12]]}}}],"schema":"https://github.com/citation-style-language/schema/raw/master/csl-citation.json"}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(Bascompte et al., 2005)</w:t>
        </w:r>
        <w:r w:rsidR="00E050F4">
          <w:rPr>
            <w:rFonts w:ascii="Rubik" w:eastAsia="Rubik" w:hAnsi="Rubik" w:cs="Rubik"/>
            <w:sz w:val="24"/>
            <w:szCs w:val="24"/>
          </w:rPr>
          <w:fldChar w:fldCharType="end"/>
        </w:r>
        <w:r>
          <w:rPr>
            <w:rFonts w:ascii="Rubik" w:eastAsia="Rubik" w:hAnsi="Rubik" w:cs="Rubik"/>
            <w:sz w:val="24"/>
            <w:szCs w:val="24"/>
          </w:rPr>
          <w:t xml:space="preserve">. While distinct from food webs, the species-habitat network approach is a valuable tool in identifying vulnerable links within the ecosystem, as it allows us to estimate the importance of habitat patches to the maintenance of local and regional biodiversity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{"citationID":"xiuDw7Yp","properties":{"formattedCitation":"(Marini et al., 2019)","plainCitation":"(Marini et al., 2019)","noteIndex":0},"citationItems":[{"id":356,"uris":["http://zotero.org/users/local/0pDY6SAD/items/JZQA6I6K"],"itemData":{"id":356,"type":"article-journal","abstract":"Abstract\n            \n              \n                \n                  Land</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use change is reshaping terrestrial ecosystems world</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wide and is recognized as a key driver of biodiversity loss with negative consequences on ecosystem functioning. Understanding how species use resources across landscapes is essential for the design of effective management strategies.\n                \n                \n                  Despite recent advances in network ecology, there is still a gap between theory and applied ecological science, and we lack the information to manage entire landscapes to maximize biodiversity conservation and ecosystem service delivery. While several pioneering approaches have tried to link ecological networks and conservation science, applied ecologists still struggle to incorporate these models into research due to their inherent complexity.\n                \n                \n                  We propose the application of bipartite networks principles to create species–habitat networks. This approach explicitly links multiple species and habitat resources, provides tools to estimate the importance of particular species or specific habitat in a given landscape, and quantifies emerging properties of entire habitat networks. Most existing metrics used to study properties of bipartite ecological networks can easily be adapted to investigate species–habitat relationships. The tool use is relatively simple and does not require advanced computational expertise.\n                \n                \n                  \n                    Synthesis and applications\n                    .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scale drivers of global change upon ecosystem structure and stability.\n                  \n                \n              \n            \n          , \n            One of the biggest challenges in applied ecology is managing multiple habitats for the effective conservation of multiple species. One key advantage of this proposed approach is that the scale of the derived ecological information could match the scale of landscape management interventions. The versatility, visualization power and ease of interpretation of these networks will enable application of the species–habitat network concept to a wide array of real</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world problems, such as multispecies conservation, habitat restoration, ecosystem services management or invasion ecology. In particular, species–habitat networks could be applied to identify optimal landscape compositions and configurations to design effective interventions at the landscape scale. This approach also enables the detection of emerging network properties that could also be used to test the effects of large</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scale drivers of global change upon ecosystem structure and stability.","container-title":"Journal of Applied Ecology","DOI":"10.1111/1365-2664.13337","ISSN":"0021-8901, 1365-2664","issue":"4","journalAbbreviation":"Journal of Applied Ecology","language":"en","page":"923-928","source":"DOI.org (Crossref)","title":"Species–habitat networks: A tool to improve landscape management for conservation","title-short":"Species–habitat networks","volume":"56","author":[{"family":"Marini","given":"Lorenzo"},{"family":"Bartomeus","given":"Ignasi"},{"family":"Rader","given":"Romina"},{"family":"Lami","given":"Francesco"}],"editor":[{"family":"Nichols","given":"Elizabeth"}],"issued":{"date-parts":[["2019",4]]}}}],"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(Marini et al., 2019)</w:t>
        </w:r>
        <w:r w:rsidR="00E050F4">
          <w:rPr>
            <w:rFonts w:ascii="Rubik" w:eastAsia="Rubik" w:hAnsi="Rubik" w:cs="Rubik"/>
            <w:sz w:val="24"/>
            <w:szCs w:val="24"/>
          </w:rPr>
          <w:fldChar w:fldCharType="end"/>
        </w:r>
        <w:r>
          <w:rPr>
            <w:rFonts w:ascii="Rubik" w:eastAsia="Rubik" w:hAnsi="Rubik" w:cs="Rubik"/>
            <w:sz w:val="24"/>
            <w:szCs w:val="24"/>
          </w:rPr>
          <w:t xml:space="preserve">. </w:t>
        </w:r>
      </w:ins>
    </w:p>
    <w:p w14:paraId="000000A0" w14:textId="22633AED" w:rsidR="00AD720D" w:rsidRDefault="004B2E2A">
      <w:pPr>
        <w:spacing w:line="480" w:lineRule="auto"/>
        <w:ind w:firstLine="720"/>
        <w:rPr>
          <w:ins w:id="998" w:author="André Luís Luza" w:date="2024-08-13T21:42:00Z"/>
          <w:rFonts w:ascii="Rubik" w:eastAsia="Rubik" w:hAnsi="Rubik" w:cs="Rubik"/>
          <w:sz w:val="24"/>
          <w:szCs w:val="24"/>
        </w:rPr>
      </w:pPr>
      <w:ins w:id="999" w:author="André Luís Luza" w:date="2024-08-13T21:42:00Z">
        <w:r>
          <w:rPr>
            <w:rFonts w:ascii="Rubik" w:eastAsia="Rubik" w:hAnsi="Rubik" w:cs="Rubik"/>
            <w:sz w:val="24"/>
            <w:szCs w:val="24"/>
          </w:rPr>
          <w:t>In the Southwestern Atlantic reefs, species like the endemic and endangered greenbeak parrotfish (</w:t>
        </w:r>
        <w:r>
          <w:rPr>
            <w:rFonts w:ascii="Rubik" w:eastAsia="Rubik" w:hAnsi="Rubik" w:cs="Rubik"/>
            <w:i/>
            <w:sz w:val="24"/>
            <w:szCs w:val="24"/>
          </w:rPr>
          <w:t>Scarus trispinosus</w:t>
        </w:r>
        <w:r>
          <w:rPr>
            <w:rFonts w:ascii="Rubik" w:eastAsia="Rubik" w:hAnsi="Rubik" w:cs="Rubik"/>
            <w:sz w:val="24"/>
            <w:szCs w:val="24"/>
          </w:rPr>
          <w:t>), the near-threatened yellowtail snapper (</w:t>
        </w:r>
        <w:r>
          <w:rPr>
            <w:rFonts w:ascii="Rubik" w:eastAsia="Rubik" w:hAnsi="Rubik" w:cs="Rubik"/>
            <w:i/>
            <w:sz w:val="24"/>
            <w:szCs w:val="24"/>
          </w:rPr>
          <w:t>Ocyurus chrysurus</w:t>
        </w:r>
        <w:r>
          <w:rPr>
            <w:rFonts w:ascii="Rubik" w:eastAsia="Rubik" w:hAnsi="Rubik" w:cs="Rubik"/>
            <w:sz w:val="24"/>
            <w:szCs w:val="24"/>
          </w:rPr>
          <w:t>) and the mutton snapper (</w:t>
        </w:r>
        <w:r>
          <w:rPr>
            <w:rFonts w:ascii="Rubik" w:eastAsia="Rubik" w:hAnsi="Rubik" w:cs="Rubik"/>
            <w:i/>
            <w:sz w:val="24"/>
            <w:szCs w:val="24"/>
          </w:rPr>
          <w:t>Lutjanus analis</w:t>
        </w:r>
        <w:r>
          <w:rPr>
            <w:rFonts w:ascii="Rubik" w:eastAsia="Rubik" w:hAnsi="Rubik" w:cs="Rubik"/>
            <w:sz w:val="24"/>
            <w:szCs w:val="24"/>
          </w:rPr>
          <w:t>),</w:t>
        </w:r>
        <w:r>
          <w:rPr>
            <w:rFonts w:ascii="Rubik" w:eastAsia="Rubik" w:hAnsi="Rubik" w:cs="Rubik"/>
            <w:i/>
            <w:sz w:val="24"/>
            <w:szCs w:val="24"/>
          </w:rPr>
          <w:t xml:space="preserve"> </w:t>
        </w:r>
        <w:r>
          <w:rPr>
            <w:rFonts w:ascii="Rubik" w:eastAsia="Rubik" w:hAnsi="Rubik" w:cs="Rubik"/>
            <w:sz w:val="24"/>
            <w:szCs w:val="24"/>
          </w:rPr>
          <w:t>and the black grouper (</w:t>
        </w:r>
        <w:r>
          <w:rPr>
            <w:rFonts w:ascii="Rubik" w:eastAsia="Rubik" w:hAnsi="Rubik" w:cs="Rubik"/>
            <w:i/>
            <w:sz w:val="24"/>
            <w:szCs w:val="24"/>
          </w:rPr>
          <w:t>Mycteroperca bonaci</w:t>
        </w:r>
        <w:r>
          <w:rPr>
            <w:rFonts w:ascii="Rubik" w:eastAsia="Rubik" w:hAnsi="Rubik" w:cs="Rubik"/>
            <w:sz w:val="24"/>
            <w:szCs w:val="24"/>
          </w:rPr>
          <w:t xml:space="preserve">), fulfill crucial ecological roles and occupy regions of the trait space with low species density. Serving as major biomass consumers, they actively circulate nutrients and materials throughout the ecosystem. The former species, which feeds on turfs and endolithic algae on the reef matrix, and the three latter species, which primarily feed on vertebrates and invertebrates, show increased site occupancy (and likely greater abundance) with greater coral cover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{"citationID":"lRpXkvYN","properties":{"formattedCitation":"(Luza et al., 2022; Moura et al., 2013; Roos et al., 2019)","plainCitation":"(Luza et al., 2022; Moura et al., 2013; Roos et al., 2019)","noteIndex":0},"citationItems":[{"id":192,"uris":["http://zotero.org/users/local/0pDY6SAD/items/MRE2M34N"],"itemData":{"id":192,"type":"article-journal","abstract":"Abstract\n            Marginal reefs sustain coral assemblages under conditions considered suboptimal for most corals, resulting in low coral abundance. These reefs are inhabited by numerous fishes with a generally unknown degree of association with corals that might lead to the assumption that corals play minor roles in determining fish occurrence, when corals could be actually sustaining diverse and resilient assemblages. Using site-occupancy models fitted to data of 113 reef fish species of different life stages (adults and juveniles) from 36 reefs distributed across the Southwestern Atlantic (0.87–27.6°S) we first assessed fish assemblage’s response to coral and turf algal cover, and identified coral-associated fish. Then, we simulated the loss of coral-associated fishes and contrasted it with random losses, providing inferences on the resilience of fish assemblage’s functional trait space to species loss. The entire fish assemblage responded more positively to coral than to turf algae, with 42 (37%) species being identified as coral-associated fish. The simulated loss of coral-associated fish reduced up to 5% the functional trait space and was not different from the random loss. These results reveal that marginal reefs of Southwestern Atlantic reefs host resilient fish assemblages that might preserve fundamental ecological functions and ecosystem services even with coral declines.","container-title":"Scientific Reports","DOI":"10.1038/s41598-022-20919-9","ISSN":"2045-2322","issue":"1","journalAbbreviation":"Sci Rep","language":"en","page":"17164","source":"DOI.org (Crossref)","title":"Low functional vulnerability of fish assemblages to coral loss in Southwestern Atlantic marginal reefs","volume":"12","author":[{"family":"Luza","given":"André L."},{"family":"Quimbayo","given":"Juan P."},{"family":"Ferreira","given":"Carlos E. L."},{"family":"Floeter","given":"Sergio R."},{"family":"Francini-Filho","given":"Ronaldo B."},{"family":"Bender","given":"Mariana G."},{"family":"Longo","given":"Guilherme O."}],"issued":{"date-parts":[["2022",10,13]]}}},{"id":366,"uris":["http://zotero.org/users/local/0pDY6SAD/items/UUA5EH8P"],"itemData":{"id":366,"type":"article-journal","container-title":"Continental Shelf Research","DOI":"10.1016/j.csr.2013.04.036","ISSN":"02784343","journalAbbreviation":"Continental Shelf Research","language":"en","page":"109-117","source":"DOI.org (Crossref)","title":"Spatial patterns of benthic megahabitats and conservation planning in the Abrolhos Bank","volume":"70","author":[{"family":"Moura","given":"Rodrigo Leão"},{"family":"Secchin","given":"Nélio Augusto"},{"family":"Amado-Filho","given":"Gilberto Menezes"},{"family":"Francini-Filho","given":"Ronaldo Bastos"},{"family":"Freitas","given":"Matheus Oliveira"},{"family":"Minte-Vera","given":"Carolina Viviana"},{"family":"Teixeira","given":"João Batista"},{"family":"Thompson","given":"Fabiano Lopes"},{"family":"Dutra","given":"Guilherme Fraga"},{"family":"Sumida","given":"Paulo Yukio Gomes"},{"family":"Guth","given":"Arthur Zigliatti"},{"family":"Lopes","given":"Rubens Mendes"},{"family":"Bastos","given":"Alex Cardoso"}],"issued":{"date-parts":[["2013",11]]}}},{"id":214,"uris":["http://zotero.org/users/local/0pDY6SAD/items/7ECP65TE"],"itemData":{"id":214,"type":"article-journal","container-title":"Marine Ecology Progress Series","DOI":"10.3354/meps13005","ISSN":"0171-8630, 1616-1599","journalAbbreviation":"Mar. Ecol. Prog. Ser.","language":"en","page":"117-130","source":"DOI.org (Crossref)","title":"Drivers of abundance and biomass of Brazilian parrotfishes","volume":"623","author":[{"family":"Roos","given":"Nc"},{"family":"Pennino","given":"Mg"},{"family":"Carvalho","given":"Ar"},{"family":"Longo","given":"Go"}],"issued":{"date-parts":[["2019",7,30]]}}}],"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(Luza et al., 2022; Moura et al., 2013; Roos et al., 2019)</w:t>
        </w:r>
        <w:r w:rsidR="00E050F4">
          <w:rPr>
            <w:rFonts w:ascii="Rubik" w:eastAsia="Rubik" w:hAnsi="Rubik" w:cs="Rubik"/>
            <w:sz w:val="24"/>
            <w:szCs w:val="24"/>
          </w:rPr>
          <w:fldChar w:fldCharType="end"/>
        </w:r>
        <w:r>
          <w:rPr>
            <w:rFonts w:ascii="Rubik" w:eastAsia="Rubik" w:hAnsi="Rubik" w:cs="Rubik"/>
            <w:sz w:val="24"/>
            <w:szCs w:val="24"/>
          </w:rPr>
          <w:t xml:space="preserve">. Furthermore, these species are heavily targeted by fisheries in Brazil and present population declines across their geographical range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{"citationID":"8ZqtPZZ3","properties":{"formattedCitation":"(Eggertsen et al., 2024; Roos et al., 2019)","plainCitation":"(Eggertsen et al., 2024; Roos et al., 2019)","noteIndex":0},"citationItems":[{"id":324,"uris":["http://zotero.org/users/local/0pDY6SAD/items/KVCTT6LG"],"itemData":{"id":324,"type":"article-journal","container-title":"Reviews in Fish Biology and Fisheries","DOI":"10.1007/s11160-023-09826-y","ISSN":"0960-3166, 1573-5184","issue":"1","journalAbbreviation":"Rev Fish Biol Fisheries","language":"en","page":"511-538","source":"DOI.org (Crossref)","title":"Complexities of reef fisheries in Brazil: a retrospective and functional approach","title-short":"Complexities of reef fisheries in Brazil","volume":"34","author":[{"family":"Eggertsen","given":"Linda"},{"family":"Luza","given":"André L."},{"family":"Cordeiro","given":"César A. M. M."},{"family":"Dambros","given":"Cristian"},{"family":"Ferreira","given":"Carlos E. L."},{"family":"Floeter","given":"Sergio R."},{"family":"B. Francini-Filho","given":"Ronaldo"},{"family":"Freire","given":"Kátia M. F."},{"family":"Gasalla","given":"Maria A."},{"family":"Giarrizzo","given":"Tommaso"},{"family":"Giglio","given":"Vinicius J."},{"family":"Hanazaki","given":"Natalia"},{"family":"Lopes","given":"Priscila F. M."},{"family":"Longo","given":"Guilherme O."},{"family":"Luiz","given":"Osmar J."},{"family":"Magris","given":"Rafael A."},{"family":"Mendes","given":"Thiago C."},{"family":"Pinheiro","given":"Hudson T."},{"family":"Quimbayo","given":"Juan P."},{"family":"Reis-Filho","given":"José Amorim"},{"family":"Vila-Nova","given":"Daniele A."},{"family":"Bender","given":"Mariana G."}],"issued":{"date-parts":[["2024",3]]}}},{"id":214,"uris":["http://zotero.org/users/local/0pDY6SAD/items/7ECP65TE"],"itemData":{"id":214,"type":"article-journal","container-title":"Marine Ecology Progress Series","DOI":"10.3354/meps13005","ISSN":"0171-8630, 1616-1599","journalAbbreviation":"Mar. Ecol. Prog. Ser.","language":"en","page":"117-130","source":"DOI.org (Crossref)","title":"Drivers of abundance and biomass of Brazilian parrotfishes","volume":"623","author":[{"family":"Roos","given":"Nc"},{"family":"Pennino","given":"Mg"},{"family":"Carvalho","given":"Ar"},{"family":"Longo","given":"Go"}],"issued":{"date-parts":[["2019",7,30]]}}}],"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(Eggertsen et al., 2024; Roos et al., 2019)</w:t>
        </w:r>
        <w:r w:rsidR="00E050F4">
          <w:rPr>
            <w:rFonts w:ascii="Rubik" w:eastAsia="Rubik" w:hAnsi="Rubik" w:cs="Rubik"/>
            <w:sz w:val="24"/>
            <w:szCs w:val="24"/>
          </w:rPr>
          <w:fldChar w:fldCharType="end"/>
        </w:r>
        <w:r>
          <w:rPr>
            <w:rFonts w:ascii="Rubik" w:eastAsia="Rubik" w:hAnsi="Rubik" w:cs="Rubik"/>
            <w:sz w:val="24"/>
            <w:szCs w:val="24"/>
          </w:rPr>
          <w:t>. Their extinction, severing links between corals and co-occurring fish, could affect coral health and reef structure</w:t>
        </w:r>
        <w:r w:rsidR="00E050F4">
          <w:rPr>
            <w:rFonts w:ascii="Rubik" w:eastAsia="Rubik" w:hAnsi="Rubik" w:cs="Rubik"/>
            <w:sz w:val="24"/>
            <w:szCs w:val="24"/>
          </w:rPr>
          <w:t xml:space="preserve">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{"citationID":"ev6rtkfj","properties":{"formattedCitation":"(McCook et al., 2001)","plainCitation":"(McCook et al., 2001)","noteIndex":0},"citationItems":[{"id":358,"uris":["http://zotero.org/users/local/0pDY6SAD/items/3KGEY9EG"],"itemData":{"id":358,"type":"article-journal","container-title":"Coral Reefs","DOI":"10.1007/s003380000129","ISSN":"0722-4028, 1432-0975","issue":"4","journalAbbreviation":"Coral Reefs","language":"en","license":"http://www.springer.com/tdm","page":"400-417","source":"DOI.org (Crossref)","title":"Competition between corals and algae on coral reefs: a review of evidence and mechanisms","title-short":"Competition between corals and algae on coral reefs","volume":"19","author":[{"family":"McCook","given":"L."},{"family":"Jompa","given":"J."},{"family":"Diaz-Pulido","given":"G."}],"issued":{"date-parts":[["2001",5]]}}}],"schema":"https://github.com/citation-style-language/schema/raw/master/csl-citation.json"}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(McCook et al., 2001)</w:t>
        </w:r>
        <w:r w:rsidR="00E050F4">
          <w:rPr>
            <w:rFonts w:ascii="Rubik" w:eastAsia="Rubik" w:hAnsi="Rubik" w:cs="Rubik"/>
            <w:sz w:val="24"/>
            <w:szCs w:val="24"/>
          </w:rPr>
          <w:fldChar w:fldCharType="end"/>
        </w:r>
        <w:r>
          <w:rPr>
            <w:rFonts w:ascii="Rubik" w:eastAsia="Rubik" w:hAnsi="Rubik" w:cs="Rubik"/>
            <w:sz w:val="24"/>
            <w:szCs w:val="24"/>
          </w:rPr>
          <w:t>, while potentially easing competition for smaller predators and removing a vital food source for larger ones. This suggests that the redundancy within the system, concentrated in the densely populated core of the trait space, may not suffice to sustain ecosystem functionality if these at-risk network nodes are lost. This is particularly concerning given the synergistic threats posed by coral loss, overfishing, and climate change, which exacerbate the situation.</w:t>
        </w:r>
      </w:ins>
    </w:p>
    <w:p w14:paraId="000000A1" w14:textId="77777777" w:rsidR="00AD720D" w:rsidRDefault="00AD720D">
      <w:pPr>
        <w:spacing w:line="480" w:lineRule="auto"/>
        <w:ind w:firstLine="720"/>
        <w:rPr>
          <w:ins w:id="1000" w:author="André Luís Luza" w:date="2024-08-13T21:42:00Z"/>
          <w:rFonts w:ascii="Rubik" w:eastAsia="Rubik" w:hAnsi="Rubik" w:cs="Rubik"/>
          <w:sz w:val="24"/>
          <w:szCs w:val="24"/>
        </w:rPr>
      </w:pPr>
    </w:p>
    <w:p w14:paraId="000000A2" w14:textId="77777777" w:rsidR="00AD720D" w:rsidRDefault="004B2E2A">
      <w:pPr>
        <w:spacing w:line="480" w:lineRule="auto"/>
        <w:rPr>
          <w:ins w:id="1001" w:author="André Luís Luza" w:date="2024-08-13T21:42:00Z"/>
          <w:rFonts w:ascii="Rubik" w:eastAsia="Rubik" w:hAnsi="Rubik" w:cs="Rubik"/>
          <w:b/>
          <w:sz w:val="24"/>
          <w:szCs w:val="24"/>
        </w:rPr>
      </w:pPr>
      <w:ins w:id="1002" w:author="André Luís Luza" w:date="2024-08-13T21:42:00Z">
        <w:r>
          <w:rPr>
            <w:rFonts w:ascii="Rubik" w:eastAsia="Rubik" w:hAnsi="Rubik" w:cs="Rubik"/>
            <w:b/>
            <w:sz w:val="24"/>
            <w:szCs w:val="24"/>
          </w:rPr>
          <w:t>Assumptions, potential caveats, and perspectives</w:t>
        </w:r>
      </w:ins>
    </w:p>
    <w:p w14:paraId="000000A3" w14:textId="2A7DF999" w:rsidR="00AD720D" w:rsidRDefault="004B2E2A" w:rsidP="008942A6">
      <w:pPr>
        <w:spacing w:line="480" w:lineRule="auto"/>
        <w:ind w:firstLine="720"/>
        <w:rPr>
          <w:ins w:id="1003" w:author="André Luís Luza" w:date="2024-08-13T21:42:00Z"/>
          <w:rFonts w:ascii="Rubik" w:eastAsia="Rubik" w:hAnsi="Rubik" w:cs="Rubik"/>
          <w:sz w:val="24"/>
          <w:szCs w:val="24"/>
        </w:rPr>
      </w:pPr>
      <w:ins w:id="1004" w:author="André Luís Luza" w:date="2024-08-13T21:42:00Z">
        <w:r>
          <w:rPr>
            <w:rFonts w:ascii="Rubik" w:eastAsia="Rubik" w:hAnsi="Rubik" w:cs="Rubik"/>
            <w:sz w:val="24"/>
            <w:szCs w:val="24"/>
          </w:rPr>
          <w:t xml:space="preserve">In evaluating network robustness, we relied on broad generalizations. First, the primary dataset was designed to elucidate feeding interactions between reef fish and benthic organisms </w:t>
        </w:r>
        <w:r w:rsidR="00E050F4">
          <w:rPr>
            <w:rFonts w:ascii="Rubik" w:eastAsia="Rubik" w:hAnsi="Rubik" w:cs="Rubik"/>
            <w:sz w:val="24"/>
            <w:szCs w:val="24"/>
          </w:rPr>
          <w:fldChar w:fldCharType="begin"/>
        </w:r>
        <w:r w:rsidR="00E050F4">
          <w:rPr>
            <w:rFonts w:ascii="Rubik" w:eastAsia="Rubik" w:hAnsi="Rubik" w:cs="Rubik"/>
            <w:sz w:val="24"/>
            <w:szCs w:val="24"/>
          </w:rPr>
          <w:instrText xml:space="preserve"> ADDIN ZOTERO_ITEM CSL_CITATION {"citationID":"86Q4Hv1P","properties":{"formattedCitation":"(Inagaki et al., 2020; Longo et al., 2019)","plainCitation":"(Inagaki et al., 2020; Longo et al., 2019)","noteIndex":0},"citationItems":[{"id":184,"uris":["http://zotero.org/users/local/0pDY6SAD/items/PVLVT72P"],"itemData":{"id":184,"type":"article-journal","abstract":"Abstract\n            Interactions among species are likely to change geographically due to climate</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driven species range shifts and in intensity due to physiological responses to increasing temperatures. Marine ectotherms experience temperatures closer to their upper thermal limits due to the paucity of temporary thermal refugia compared to those available to terrestrial organisms. Thermal limits of marine ectotherms also vary among species and trophic levels, making their trophic interactions more prone to changes as oceans warm. We assessed how temperature affects reef fish trophic interactions in the Western Atlantic and modeled projections of changes in fish occurrence, biomass, and feeding intensity across latitudes due to climate change. Under ocean warming, tropical reefs will experience diminished trophic interactions, particularly herbivory and invertivory, potentially reinforcing algal dominance in this region. Tropicalization events are more likely to occur in the northern hemisphere, where feeding by tropical herbivores is predicted to expand from the northern Caribbean to extratropical reefs. Conversely, feeding by omnivores is predicted to decrease in this area with minor increases in the Caribbean and southern Brazil. Feeding by invertivores declines across all latitudes in future predictions, jeopardizing a critical trophic link. Most changes are predicted to occur by 2050 and can significantly affect ecosystem functioning, causing dominance shifts and the rise of novel ecosystems.","container-title":"Global Change Biology","DOI":"10.1111/gcb.15346","ISSN":"1354-1013, 1365-2486","issue":"12","journalAbbreviation":"Global Change Biology","language":"en","page":"6805-6812","source":"DOI.org (Crossref)","title":"Trophic interactions will expand geographically but be less intense as oceans warm","volume":"26","author":[{"family":"Inagaki","given":"Kelly Y."},{"family":"Pennino","given":"Maria Grazia"},{"family":"Floeter","given":"Sergio R."},{"family":"Hay","given":"Mark E."},{"family":"Longo","given":"Guilherme O."}],"issued":{"date-parts":[["2020",12]]}}},{"id":188,"uris":["http://zotero.org/users/local/0pDY6SAD/items/6WTT9VQW"],"itemData":{"id":188,"type":"article-journal","abstract":"Abstract\n            \n              Aim\n              The aim was to evaluate the hypothesis that biotic interactions are more intense in the tropics using reef fishes (from both functional and taxonomic perspectives), the crucial consumers on most reefs.\n            \n            \n              Location\n              Fifteen reef locations between 34°N and 27°S in the Western Atlantic.\n            \n            \n              Time period\n              2011–2014.\n            \n            \n              Major taxa studied\n              Reef fishes.\n            \n            \n              Methods\n              \n                We quantified fish feeding pressure on the benthos across 61° of latitude in the Western Atlantic via 1,038 10 min videos of 2 m\n                2\n                reef areas, where every fish feeding on the benthos was identified, had its total length estimated, and the number of bites on the reef substratum was counted. Fish were assigned to functional groups based on diet and feeding modes. Benthic cover estimates were also obtained through visual assessments from the videos.\n              \n            \n            \n              Results\n              \n                We documented feeding rates that were 2</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 to 22</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fold higher in tropical versus extratropical locations. This pattern was driven mainly by an interaction between fish functional group and temperature, with herbivory dominating in tropical regions (\n                c\n                . 20</w:instrText>
        </w:r>
        <w:r w:rsidR="00E050F4">
          <w:rPr>
            <w:rFonts w:ascii="Times New Roman" w:eastAsia="Rubik" w:hAnsi="Times New Roman" w:cs="Times New Roman"/>
            <w:sz w:val="24"/>
            <w:szCs w:val="24"/>
          </w:rPr>
          <w:instrText>‐</w:instrText>
        </w:r>
        <w:r w:rsidR="00E050F4">
          <w:rPr>
            <w:rFonts w:ascii="Rubik" w:eastAsia="Rubik" w:hAnsi="Rubik" w:cs="Rubik"/>
            <w:sz w:val="24"/>
            <w:szCs w:val="24"/>
          </w:rPr>
          <w:instrText xml:space="preserve">fold higher), shifting to omnivory in temperate regions of both Hemispheres. Feeding by invertivores was common across all latitudes. Consumer species composition differed between Northern and Southern Hemispheres, but functional groups were similar, and their feeding changed in a similar manner with temperature regardless of Hemisphere.\n              \n            \n            \n              Main conclusions\n              Our results support the hypothesis that biotic interactions, especially plant–herbivore interactions, are more intense in the tropics. These findings help to explain the lower palatability of tropical versus extratropical seaweeds and suggest that herbivory is favoured in warm conditions but omnivory in colder waters. The functional approach indicated that factors associated with latitude or temperature have selected for similar feeding functions among the different species occupying these geographical regions. Understanding the shifting trophic interactions across latitudes might help to predict the impacts of global changes on ecosystem function as tropical species move polewards and contact temperate systems.","container-title":"Global Ecology and Biogeography","DOI":"10.1111/geb.12806","ISSN":"1466-822X, 1466-8238","issue":"2","journalAbbreviation":"Global Ecol Biogeogr","language":"en","page":"107-117","source":"DOI.org (Crossref)","title":"Trophic interactions across 61 degrees of latitude in the Western Atlantic","volume":"28","author":[{"family":"Longo","given":"Guilherme O."},{"family":"Hay","given":"Mark E."},{"family":"Ferreira","given":"Carlos E. L."},{"family":"Floeter","given":"Sergio R."}],"editor":[{"family":"Bates","given":"Amanda"}],"issued":{"date-parts":[["2019",1]]}}}],"schema":"https://github.com/citation-style-language/schema/raw/master/csl-citation.json"}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(Inagaki et al., 2020; Longo et al., 2019)</w:t>
        </w:r>
        <w:r w:rsidR="00E050F4">
          <w:rPr>
            <w:rFonts w:ascii="Rubik" w:eastAsia="Rubik" w:hAnsi="Rubik" w:cs="Rubik"/>
            <w:sz w:val="24"/>
            <w:szCs w:val="24"/>
          </w:rPr>
          <w:fldChar w:fldCharType="end"/>
        </w:r>
        <w:r>
          <w:rPr>
            <w:rFonts w:ascii="Rubik" w:eastAsia="Rubik" w:hAnsi="Rubik" w:cs="Rubik"/>
            <w:sz w:val="24"/>
            <w:szCs w:val="24"/>
          </w:rPr>
          <w:t xml:space="preserve">, which may not fully capture the nuances of fish-to-fish interactions (but see </w:t>
        </w:r>
        <w:r w:rsidR="00E050F4">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{"citationID":"4XV4FXag","properties":{"formattedCitation":"(Fontoura et al., 2020)","plainCitation":"(Fontoura et al., 2020)","dontUpdate":true,"noteIndex":0},"citationItems":[{"id":331,"uris":["http://zotero.org/users/local/0pDY6SAD/items/IAMRRDPR"],"itemData":{"id":331,"type":"article-journal","abstract":"Understanding the interplay between processes operating at large and small spatiotemporal scales in shaping biotic interactions remains challenging. Recent studies illustrate how phenotypic specialization, species life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history traits and/or resource partitioning recurrently underlie the structure of mutualistic interactions in terrestrial ecosystems along large latitudinal gradients of biodiversity. However, we know considerably less about how local processes interact with large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scale patterns of biodiversity in modulating biotic interactions in the marine realm. Considering agonistic behaviour as a proxy for contest competition, we empirically investigate whether the structure of reef fish agonistic interactions is conserved across a 34 000</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km longitudinal gradient of biodiversity. By sampling coral reefs using standardized remote underwater video, we found recurrent patterns of fish agonistic behaviour in disparate communities distributed across five biogeographic provinces of the Pacific and Atlantic oceans. While the sheer number of species increases with regional richness, the number of aggressive disputes at the habitat scale is similar across communities. We then combined generalized linear models and network theory to reveal that, the emergent structure of local agonistic networks is not modular but instead recurrently display a nested structure, with a core of highly interactive site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attached herbivores of the Pomacentridae family. Therefore, despite the increase in the number of species involved in agonistic interactions toward speciose communities, the network structure is conserved along the longitudinal richness gradient because local disputes are mostly driven by closely</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related, functionally</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similar species. These findings suggest that evolutionary and local processes interact in modulating reef fish agonistic behaviour and that fine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scale niche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partitioning can structure the ecological networks in marine ecosystems.","container-title":"Ecography","DOI":"10.1111/ecog.05079","ISSN":"0906-7590, 1600-0587","issue":"9","journalAbbreviation":"Ecography","language":"en","page":"1278-1290","source":"DOI.org (Crossref)","title":"The macroecology of reef fish agonistic behaviour","volume":"43","author":[{"family":"Fontoura","given":"Luisa"},{"family":"Cantor","given":"Mauricio"},{"family":"Longo","given":"Guilherme O."},{"family":"Bender","given":"Mariana G."},{"family":"Bonaldo","given":"Roberta M."},{"family":"Floeter","given":"Sergio R."}],"issued":{"date-parts":[["2020",9]]}}}],"schema":"https://github.com/citation-style-language/schema/raw/master/csl-citation.json"}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Fontoura et al., 2020)</w:t>
        </w:r>
        <w:r w:rsidR="00E050F4">
          <w:rPr>
            <w:rFonts w:ascii="Rubik" w:eastAsia="Rubik" w:hAnsi="Rubik" w:cs="Rubik"/>
            <w:sz w:val="24"/>
            <w:szCs w:val="24"/>
          </w:rPr>
          <w:fldChar w:fldCharType="end"/>
        </w:r>
        <w:r>
          <w:rPr>
            <w:rFonts w:ascii="Rubik" w:eastAsia="Rubik" w:hAnsi="Rubik" w:cs="Rubik"/>
            <w:sz w:val="24"/>
            <w:szCs w:val="24"/>
          </w:rPr>
          <w:t xml:space="preserve">. Similarly, pairwise correlations of site occupancy probability between species may not </w:t>
        </w:r>
        <w:r w:rsidR="00824312">
          <w:rPr>
            <w:rFonts w:ascii="Rubik" w:eastAsia="Rubik" w:hAnsi="Rubik" w:cs="Rubik"/>
            <w:sz w:val="24"/>
            <w:szCs w:val="24"/>
          </w:rPr>
          <w:t>capture the</w:t>
        </w:r>
        <w:r>
          <w:rPr>
            <w:rFonts w:ascii="Rubik" w:eastAsia="Rubik" w:hAnsi="Rubik" w:cs="Rubik"/>
            <w:sz w:val="24"/>
            <w:szCs w:val="24"/>
          </w:rPr>
          <w:t xml:space="preserve"> full spectrum of fish-to-fish relationships. Relying on these correlations demand cautious interpretation (reviewed by </w:t>
        </w:r>
        <w:r w:rsidR="00E050F4">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{"citationID":"41h97cux","properties":{"formattedCitation":"(Blanchet et al., 2020)","plainCitation":"(Blanchet et al., 2020)","dontUpdate":true,"noteIndex":0},"citationItems":[{"id":296,"uris":["http://zotero.org/users/local/0pDY6SAD/items/67FBQXSY"],"itemData":{"id":296,"type":"article-journal","abstract":"Abstract\n            There is a rich amount of information in 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occurrence (presence–absence) data that could be used to understand community assembly. This proposition first envisioned by Forbes (1907) and then Diamond (1975) prompted the development of numerous modelling approaches (e.g. null model analysis, 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occurrence networks and, more recently, joint species distribution models). Both theory and experimental evidence support the idea that ecological interactions may affect 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occurrence, but it remains unclear to what extent the signal of interaction can be captured in observational data. It is now time to step back from the statistical developments and critically assess whether 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occurrence data are really a proxy for ecological interactions. In this paper, we present a series of arguments based on probability, sampling, food web and coexistence theories supporting that significant spatial associations between species (or lack thereof) is a poor proxy for ecological interactions. We discuss appropriate interpretations of 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occurrence, along with potential avenues to extract as much information as possible from such data.","container-title":"Ecology Letters","DOI":"10.1111/ele.13525","ISSN":"1461-023X, 1461-0248","issue":"7","journalAbbreviation":"Ecology Letters","language":"en","page":"1050-1063","source":"DOI.org (Crossref)","title":"Co</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occurrence is not evidence of ecological interactions","volume":"23","author":[{"family":"Blanchet","given":"F. Guillaume"},{"family":"Cazelles","given":"Kevin"},{"family":"Gravel","given":"Dominique"}],"editor":[{"family":"Jeffers","given":"Elizabeth"}],"issued":{"date-parts":[["2020",7]]}}}],"schema":"https://github.com/citation-style-language/schema/raw/master/csl-citation.json"} </w:instrText>
        </w:r>
        <w:r w:rsidR="00E050F4">
          <w:rPr>
            <w:rFonts w:ascii="Rubik" w:eastAsia="Rubik" w:hAnsi="Rubik" w:cs="Rubik"/>
            <w:sz w:val="24"/>
            <w:szCs w:val="24"/>
          </w:rPr>
          <w:fldChar w:fldCharType="separate"/>
        </w:r>
        <w:r w:rsidR="00E050F4" w:rsidRPr="00E050F4">
          <w:rPr>
            <w:rFonts w:ascii="Rubik" w:hAnsi="Rubik" w:cs="Rubik"/>
            <w:sz w:val="24"/>
          </w:rPr>
          <w:t>Blanchet et al., 2020)</w:t>
        </w:r>
        <w:r w:rsidR="00E050F4">
          <w:rPr>
            <w:rFonts w:ascii="Rubik" w:eastAsia="Rubik" w:hAnsi="Rubik" w:cs="Rubik"/>
            <w:sz w:val="24"/>
            <w:szCs w:val="24"/>
          </w:rPr>
          <w:fldChar w:fldCharType="end"/>
        </w:r>
        <w:r>
          <w:rPr>
            <w:rFonts w:ascii="Rubik" w:eastAsia="Rubik" w:hAnsi="Rubik" w:cs="Rubik"/>
            <w:sz w:val="24"/>
            <w:szCs w:val="24"/>
          </w:rPr>
          <w:t xml:space="preserve"> even in species-habitat networks. For instance, two species may be linked because they prefer or avoid the same factor not included in the model (i.e., they like or dislike a factor beyond coral and turf cover, such as temperature, pollution), </w:t>
        </w:r>
        <w:r w:rsidR="009804A3">
          <w:rPr>
            <w:rFonts w:ascii="Rubik" w:eastAsia="Rubik" w:hAnsi="Rubik" w:cs="Rubik"/>
            <w:sz w:val="24"/>
            <w:szCs w:val="24"/>
          </w:rPr>
          <w:t>or because they are</w:t>
        </w:r>
        <w:r>
          <w:rPr>
            <w:rFonts w:ascii="Rubik" w:eastAsia="Rubik" w:hAnsi="Rubik" w:cs="Rubik"/>
            <w:sz w:val="24"/>
            <w:szCs w:val="24"/>
          </w:rPr>
          <w:t xml:space="preserve"> interacting with other species present in the system </w:t>
        </w:r>
        <w:r w:rsidR="00D0693F">
          <w:rPr>
            <w:rFonts w:ascii="Rubik" w:eastAsia="Rubik" w:hAnsi="Rubik" w:cs="Rubik"/>
            <w:sz w:val="24"/>
            <w:szCs w:val="24"/>
          </w:rPr>
          <w:fldChar w:fldCharType="begin"/>
        </w:r>
        <w:r w:rsidR="00D0693F">
          <w:rPr>
            <w:rFonts w:ascii="Rubik" w:eastAsia="Rubik" w:hAnsi="Rubik" w:cs="Rubik"/>
            <w:sz w:val="24"/>
            <w:szCs w:val="24"/>
          </w:rPr>
          <w:instrText xml:space="preserve"> ADDIN ZOTERO_ITEM CSL_CITATION {"citationID":"3DaZd9C8","properties":{"formattedCitation":"(Blanchet et al., 2020)","plainCitation":"(Blanchet et al., 2020)","noteIndex":0},"citationItems":[{"id":296,"uris":["http://zotero.org/users/local/0pDY6SAD/items/67FBQXSY"],"itemData":{"id":296,"type":"article-journal","abstract":"Abstract\n            There is a rich amount of information in 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occurrence (presence–absence) data that could be used to understand community assembly. This proposition first envisioned by Forbes (1907) and then Diamond (1975) prompted the development of numerous modelling approaches (e.g. null model analysis, 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occurrence networks and, more recently, joint species distribution models). Both theory and experimental evidence support the idea that ecological interactions may affect 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occurrence, but it remains unclear to what extent the signal of interaction can be captured in observational data. It is now time to step back from the statistical developments and critically assess whether 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occurrence data are really a proxy for ecological interactions. In this paper, we present a series of arguments based on probability, sampling, food web and coexistence theories supporting that significant spatial associations between species (or lack thereof) is a poor proxy for ecological interactions. We discuss appropriate interpretations of 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occurrence, along with potential avenues to extract as much information as possible from such data.","container-title":"Ecology Letters","DOI":"10.1111/ele.13525","ISSN":"1461-023X, 1461-0248","issue":"7","journalAbbreviation":"Ecology Letters","language":"en","page":"1050-1063","source":"DOI.org (Crossref)","title":"Co</w:instrText>
        </w:r>
        <w:r w:rsidR="00D0693F">
          <w:rPr>
            <w:rFonts w:ascii="Times New Roman" w:eastAsia="Rubik" w:hAnsi="Times New Roman" w:cs="Times New Roman"/>
            <w:sz w:val="24"/>
            <w:szCs w:val="24"/>
          </w:rPr>
          <w:instrText>‐</w:instrText>
        </w:r>
        <w:r w:rsidR="00D0693F">
          <w:rPr>
            <w:rFonts w:ascii="Rubik" w:eastAsia="Rubik" w:hAnsi="Rubik" w:cs="Rubik"/>
            <w:sz w:val="24"/>
            <w:szCs w:val="24"/>
          </w:rPr>
          <w:instrText xml:space="preserve">occurrence is not evidence of ecological interactions","volume":"23","author":[{"family":"Blanchet","given":"F. Guillaume"},{"family":"Cazelles","given":"Kevin"},{"family":"Gravel","given":"Dominique"}],"editor":[{"family":"Jeffers","given":"Elizabeth"}],"issued":{"date-parts":[["2020",7]]}}}],"schema":"https://github.com/citation-style-language/schema/raw/master/csl-citation.json"} </w:instrText>
        </w:r>
        <w:r w:rsidR="00D0693F">
          <w:rPr>
            <w:rFonts w:ascii="Rubik" w:eastAsia="Rubik" w:hAnsi="Rubik" w:cs="Rubik"/>
            <w:sz w:val="24"/>
            <w:szCs w:val="24"/>
          </w:rPr>
          <w:fldChar w:fldCharType="separate"/>
        </w:r>
        <w:r w:rsidR="00D0693F" w:rsidRPr="00D0693F">
          <w:rPr>
            <w:rFonts w:ascii="Rubik" w:hAnsi="Rubik" w:cs="Rubik"/>
            <w:sz w:val="24"/>
          </w:rPr>
          <w:t>(Blanchet et al., 2020)</w:t>
        </w:r>
        <w:r w:rsidR="00D0693F">
          <w:rPr>
            <w:rFonts w:ascii="Rubik" w:eastAsia="Rubik" w:hAnsi="Rubik" w:cs="Rubik"/>
            <w:sz w:val="24"/>
            <w:szCs w:val="24"/>
          </w:rPr>
          <w:fldChar w:fldCharType="end"/>
        </w:r>
        <w:r>
          <w:rPr>
            <w:rFonts w:ascii="Rubik" w:eastAsia="Rubik" w:hAnsi="Rubik" w:cs="Rubik"/>
            <w:sz w:val="24"/>
            <w:szCs w:val="24"/>
          </w:rPr>
          <w:t>. However, we lack data to measure the relevance of these caveats.</w:t>
        </w:r>
      </w:ins>
    </w:p>
    <w:p w14:paraId="000000A4" w14:textId="78ADA205" w:rsidR="00AD720D" w:rsidRDefault="004B2E2A">
      <w:pPr>
        <w:spacing w:line="480" w:lineRule="auto"/>
        <w:ind w:firstLine="720"/>
        <w:rPr>
          <w:ins w:id="1005" w:author="André Luís Luza" w:date="2024-08-13T21:42:00Z"/>
          <w:rFonts w:ascii="Rubik" w:eastAsia="Rubik" w:hAnsi="Rubik" w:cs="Rubik"/>
          <w:sz w:val="24"/>
          <w:szCs w:val="24"/>
        </w:rPr>
      </w:pPr>
      <w:ins w:id="1006" w:author="André Luís Luza" w:date="2024-08-13T21:42:00Z">
        <w:r>
          <w:rPr>
            <w:rFonts w:ascii="Rubik" w:eastAsia="Rubik" w:hAnsi="Rubik" w:cs="Rubik"/>
            <w:sz w:val="24"/>
            <w:szCs w:val="24"/>
          </w:rPr>
          <w:t xml:space="preserve">We revealed processes at the regional scale, integrating data from various species and sites across the entire Brazilian marine biogeographical province. At this scale, extinctions are expected to be less frequent, as some populations of threatened species can persist locally. This means that a function might persist regionally, albeit in a significantly reduced capacity in small to large geographic scales (i.e. functional extinction, </w:t>
        </w:r>
        <w:r w:rsidR="00D0693F">
          <w:rPr>
            <w:rFonts w:ascii="Rubik" w:eastAsia="Rubik" w:hAnsi="Rubik" w:cs="Rubik"/>
            <w:sz w:val="24"/>
            <w:szCs w:val="24"/>
          </w:rPr>
          <w:fldChar w:fldCharType="begin"/>
        </w:r>
        <w:r w:rsidR="00633A66">
          <w:rPr>
            <w:rFonts w:ascii="Rubik" w:eastAsia="Rubik" w:hAnsi="Rubik" w:cs="Rubik"/>
            <w:sz w:val="24"/>
            <w:szCs w:val="24"/>
          </w:rPr>
          <w:instrText xml:space="preserve"> ADDIN ZOTERO_ITEM CSL_CITATION {"citationID":"OA0sxdOl","properties":{"formattedCitation":"(Brodie et al., 2014; Valiente\\uc0\\u8208{}Banuet et al., 2015)","plainCitation":"(Brodie et al., 2014; Valiente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Banuet et al., 2015)","dontUpdate":true,"noteIndex":0},"citationItems":[{"id":302,"uris":["http://zotero.org/users/local/0pDY6SAD/items/2FJC5BTB"],"itemData":{"id":302,"type":"article-journal","container-title":"Trends in Ecology &amp; Evolution","DOI":"10.1016/j.tree.2014.09.012","ISSN":"01695347","issue":"12","journalAbbreviation":"Trends in Ecology &amp; Evolution","language":"en","page":"664-672","source":"DOI.org (Crossref)","title":"Secondary extinctions of biodiversity","volume":"29","author":[{"family":"Brodie","given":"Jedediah F."},{"family":"Aslan","given":"Clare E."},{"family":"Rogers","given":"Haldre S."},{"family":"Redford","given":"Kent H."},{"family":"Maron","given":"John L."},{"family":"Bronstein","given":"Judith L."},{"family":"Groves","given":"Craig R."}],"issued":{"date-parts":[["2014",12]]}}},{"id":397,"uris":["http://zotero.org/users/local/0pDY6SAD/items/3TMUKYTY"],"itemData":{"id":397,"type":"article-journal","abstract":"Summary\n            \n              \n                \n                  The effects of the present biodiversity crisis have been largely focused on the loss of species. However, a missed component of biodiversity loss that often accompanies or even precedes species disappearance is the extinction of ecological interactions.\n                \n                \n                  Here, we propose a novel model that (i) relates the diversity of both species and interactions along a gradient of environmental deterioration and (ii) explores how the rate of loss of ecological functions, and consequently of ecosystem services, can be accelerated or restrained depending on how the rate of species loss covaries with the rate of interactions loss.\n                \n                \n                  We find that the loss of species and interactions are decoupled, such that ecological interactions are often lost at a higher rate. This implies that the loss of ecological interactions may occur well before species disappearance, affecting species functionality and ecosystems services at a faster rate than species extinctions. We provide a number of empirical case studies illustrating these points.\n                \n                \n                  Our approach emphasizes the importance of focusing on species interactions as the major biodiversity component from which the ‘health’ of ecosystems depends.","container-title":"Functional Ecology","DOI":"10.1111/1365-2435.12356","ISSN":"0269-8463, 1365-2435","issue":"3","journalAbbreviation":"Functional Ecology","language":"en","license":"http://onlinelibrary.wiley.com/termsAndConditions#vor","page":"299-307","source":"DOI.org (Crossref)","title":"Beyond species loss: the extinction of ecological interactions in a changing world","title-short":"Beyond species loss","volume":"29","author":[{"family":"Valiente</w:instrText>
        </w:r>
        <w:r w:rsidR="00633A66">
          <w:rPr>
            <w:rFonts w:ascii="Times New Roman" w:eastAsia="Rubik" w:hAnsi="Times New Roman" w:cs="Times New Roman"/>
            <w:sz w:val="24"/>
            <w:szCs w:val="24"/>
          </w:rPr>
          <w:instrText>‐</w:instrText>
        </w:r>
        <w:r w:rsidR="00633A66">
          <w:rPr>
            <w:rFonts w:ascii="Rubik" w:eastAsia="Rubik" w:hAnsi="Rubik" w:cs="Rubik"/>
            <w:sz w:val="24"/>
            <w:szCs w:val="24"/>
          </w:rPr>
          <w:instrText xml:space="preserve">Banuet","given":"Alfonso"},{"family":"Aizen","given":"Marcelo A."},{"family":"Alcántara","given":"Julio M."},{"family":"Arroyo","given":"Juan"},{"family":"Cocucci","given":"Andrea"},{"family":"Galetti","given":"Mauro"},{"family":"García","given":"María B."},{"family":"García","given":"Daniel"},{"family":"Gómez","given":"José M."},{"family":"Jordano","given":"Pedro"},{"family":"Medel","given":"Rodrigo"},{"family":"Navarro","given":"Luis"},{"family":"Obeso","given":"José R."},{"family":"Oviedo","given":"Ramona"},{"family":"Ramírez","given":"Nelson"},{"family":"Rey","given":"Pedro J."},{"family":"Traveset","given":"Anna"},{"family":"Verdú","given":"Miguel"},{"family":"Zamora","given":"Regino"}],"editor":[{"family":"Johnson","given":"Marc"}],"issued":{"date-parts":[["2015",3]]}}}],"schema":"https://github.com/citation-style-language/schema/raw/master/csl-citation.json"} </w:instrText>
        </w:r>
        <w:r w:rsidR="00D0693F">
          <w:rPr>
            <w:rFonts w:ascii="Rubik" w:eastAsia="Rubik" w:hAnsi="Rubik" w:cs="Rubik"/>
            <w:sz w:val="24"/>
            <w:szCs w:val="24"/>
          </w:rPr>
          <w:fldChar w:fldCharType="separate"/>
        </w:r>
        <w:r w:rsidR="00D0693F" w:rsidRPr="00D0693F">
          <w:rPr>
            <w:rFonts w:ascii="Rubik" w:hAnsi="Rubik" w:cs="Rubik"/>
            <w:sz w:val="24"/>
            <w:szCs w:val="24"/>
          </w:rPr>
          <w:t>Brodie et al., 2014; Valiente‐Banuet et al., 2015)</w:t>
        </w:r>
        <w:r w:rsidR="00D0693F">
          <w:rPr>
            <w:rFonts w:ascii="Rubik" w:eastAsia="Rubik" w:hAnsi="Rubik" w:cs="Rubik"/>
            <w:sz w:val="24"/>
            <w:szCs w:val="24"/>
          </w:rPr>
          <w:fldChar w:fldCharType="end"/>
        </w:r>
        <w:r>
          <w:rPr>
            <w:rFonts w:ascii="Rubik" w:eastAsia="Rubik" w:hAnsi="Rubik" w:cs="Rubik"/>
            <w:sz w:val="24"/>
            <w:szCs w:val="24"/>
          </w:rPr>
          <w:t xml:space="preserve">. As the goal here was to evaluate robustness and present a new algorithm for functional robustness evaluation, the possibility of adaptive rewiring (i.e., interaction partner switch through time) was not accounted for. The redundancy between removed and remaining species may partially alleviate the loss of functional diversity caused by cascading extinctions from coral-associated to co-occurring fish, despite significant declines in taxonomic diversity </w:t>
        </w:r>
        <w:r w:rsidR="00D0693F">
          <w:rPr>
            <w:rFonts w:ascii="Rubik" w:eastAsia="Rubik" w:hAnsi="Rubik" w:cs="Rubik"/>
            <w:sz w:val="24"/>
            <w:szCs w:val="24"/>
          </w:rPr>
          <w:fldChar w:fldCharType="begin"/>
        </w:r>
        <w:r w:rsidR="00D0693F">
          <w:rPr>
            <w:rFonts w:ascii="Rubik" w:eastAsia="Rubik" w:hAnsi="Rubik" w:cs="Rubik"/>
            <w:sz w:val="24"/>
            <w:szCs w:val="24"/>
          </w:rPr>
          <w:instrText xml:space="preserve"> ADDIN ZOTERO_ITEM CSL_CITATION {"citationID":"D0FSKgha","properties":{"formattedCitation":"(Mouillot et al., 2013)","plainCitation":"(Mouillot et al., 2013)","noteIndex":0},"citationItems":[{"id":365,"uris":["http://zotero.org/users/local/0pDY6SAD/items/NGXGV8L4"],"itemData":{"id":365,"type":"article-journal","container-title":"Trends in Ecology &amp; Evolution","DOI":"10.1016/j.tree.2012.10.004","ISSN":"01695347","issue":"3","journalAbbreviation":"Trends in Ecology &amp; Evolution","language":"en","license":"https://www.elsevier.com/tdm/userlicense/1.0/","page":"167-177","source":"DOI.org (Crossref)","title":"A functional approach reveals community responses to disturbances","volume":"28","author":[{"family":"Mouillot","given":"David"},{"family":"Graham","given":"Nicholas A.J."},{"family":"Villéger","given":"Sébastien"},{"family":"Mason","given":"Norman W.H."},{"family":"Bellwood","given":"David R."}],"issued":{"date-parts":[["2013",3]]}}}],"schema":"https://github.com/citation-style-language/schema/raw/master/csl-citation.json"} </w:instrText>
        </w:r>
        <w:r w:rsidR="00D0693F">
          <w:rPr>
            <w:rFonts w:ascii="Rubik" w:eastAsia="Rubik" w:hAnsi="Rubik" w:cs="Rubik"/>
            <w:sz w:val="24"/>
            <w:szCs w:val="24"/>
          </w:rPr>
          <w:fldChar w:fldCharType="separate"/>
        </w:r>
        <w:r w:rsidR="00D0693F" w:rsidRPr="00D0693F">
          <w:rPr>
            <w:rFonts w:ascii="Rubik" w:hAnsi="Rubik" w:cs="Rubik"/>
            <w:sz w:val="24"/>
          </w:rPr>
          <w:t>(Mouillot et al., 2013)</w:t>
        </w:r>
        <w:r w:rsidR="00D0693F">
          <w:rPr>
            <w:rFonts w:ascii="Rubik" w:eastAsia="Rubik" w:hAnsi="Rubik" w:cs="Rubik"/>
            <w:sz w:val="24"/>
            <w:szCs w:val="24"/>
          </w:rPr>
          <w:fldChar w:fldCharType="end"/>
        </w:r>
        <w:r>
          <w:rPr>
            <w:rFonts w:ascii="Rubik" w:eastAsia="Rubik" w:hAnsi="Rubik" w:cs="Rubik"/>
            <w:sz w:val="24"/>
            <w:szCs w:val="24"/>
          </w:rPr>
          <w:t xml:space="preserve">. The ability of species to adapt to the absence of the interaction, or even interact with a different habitat or species, is an important component of the resistance to cascading extinctions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{"citationID":"tNo6sepP","properties":{"formattedCitation":"(Brodie et al., 2014; Vizentin\\uc0\\u8208{}Bugoni et al., 2020)","plainCitation":"(Brodie et al., 2014; Vizentin</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Bugoni et al., 2020)","noteIndex":0},"citationItems":[{"id":302,"uris":["http://zotero.org/users/local/0pDY6SAD/items/2FJC5BTB"],"itemData":{"id":302,"type":"article-journal","container-title":"Trends in Ecology &amp; Evolution","DOI":"10.1016/j.tree.2014.09.012","ISSN":"01695347","issue":"12","journalAbbreviation":"Trends in Ecology &amp; Evolution","language":"en","page":"664-672","source":"DOI.org (Crossref)","title":"Secondary extinctions of biodiversity","volume":"29","author":[{"family":"Brodie","given":"Jedediah F."},{"family":"Aslan","given":"Clare E."},{"family":"Rogers","given":"Haldre S."},{"family":"Redford","given":"Kent H."},{"family":"Maron","given":"John L."},{"family":"Bronstein","given":"Judith L."},{"family":"Groves","given":"Craig R."}],"issued":{"date-parts":[["2014",12]]}}},{"id":401,"uris":["http://zotero.org/users/local/0pDY6SAD/items/VIXK5KWW"],"itemData":{"id":401,"type":"article-journal","abstract":"Abstract\n            \n              \n                \n                  Species are entangled within communities by their interactions in such a manner that their local extinction may unchain coextinction cascades and impact community dynamics and stability. Despite increasing attention, simulation models to estimate the robustness of interaction networks largely neglect the important role of interaction rewiring, that is, the ability of species to switch partners.\n                \n                \n                  Here we propose a new method to incorporate the potential of species to replace lost partners into a widely used coextinction model to estimate network robustness. In this model, species are allowed to rewire their interactions after initial loss of partners according to probabilities derived from well</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known mechanisms that determine mutualistic interactions, for example, trait matching, phenological overlap and abundances. To illustrate the use of this method, we analyzed a well</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sampled dataset of mutualistic plant–hummingbird interactions.\n                \n                \n                  We found that (a) in general, rewiring increases the estimated robustness, (b) networks are similarly robust to the loss of pollinators or plants, (c) morphological matching and phenological overlap leads to higher robustness, (d) when multiple rewiring mechanisms are combined, however, robustness increases little, and (e) rewiring tends to increase robustness more in scenarios when the loss of generalist species occurs first.\n                \n                \n                  Our results suggest that the same mechanisms known to drive plant–hummingbird network structure are relevant in buffering the effects of species loss via rewiring. The method proposed here can be applied to a wide range of interaction networks and is flexible to the inclusion of other variables important in determining interactions for specific systems. It also allows changes on the assumptions regarding the importance of distinct mechanisms, for instance including a hierarchical relationship, which facilitates insights into the relative importance of multiple variables influencing network disassembling. The analytical framework we offer here represents a step towards a more realistic estimation on how species loss may affect the integrity of interaction networks.\n                \n              \n            \n          , \n            Foreign Language Abstract Portuguese abstract\n            \n              \n                \n                  Espécies estão conectadas por suas interações de tal modo que extinções locais podem desencadear cascatas de coextinção e impactar a dinâmica e estabilidade das comunidades. Apesar do crescente interesse, modelos de simulação que estimam a robustez de redes de interação frequentemente ignoram o papel das reconexões, i.e., a capacidade das espécies de trocar parceiros.\n                \n                \n                  Neste estudo nós propomos um novo método para incorporar o potencial das espécies de substituir parceiros dentro de um modelo de coextinção usado para simular a robustez de redes de interações. Neste modelo é permitido que espécies se reconectem a outros parceiros após a perda de um parceiro inicial onde a probabilidade de reconexão é derivada a partir de mecanismos reconhecidamente importantes para na definição de interações mutualísticas, e.g., acoplamento morfológico, sobreposição fenológica e abundâncias. Para ilustrar o método, nós analisamos um banco de dados de interações mutualísticas entre beija</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flores e plantas.\n                \n                \n                  Encontramos que (i) em geral, as reconexões aumentam a robustez estimada, (ii) a rede é similarmente robusta à perda de polinizadores ou de plantas, (iii) quando múltiplos mecanismos de reconexão são combinados, a robustez aumenta pouco, e (iv) reconexões tendem a aumentar a robustez in cenários nos quais a perda de espécies generalistas ocorre primeiro.\n                \n                \n                  Nossos resultados sugerem que os mesmos mecanismos que definem a estrutura das redes planta </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 beija</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flor são também relevantes para amortecer o impacto da perda de espécies via reconexão. O método proposto aqui pode ser aplicado em diversos tipos de redes de interações e é flexível à inclusão de outras variáveis importantes na definição das interações em outros sistemas. O método também permite a manipulação de pressupostos relacionados à importância relativa de distintos mecanismos, por exemplo, incluindo relações hierárquicas, o que deve promover uma melhor compreensão da importância relativa das múltiplas variáveis que influenciam a desmontagem das redes. Dessa forma, o arcabouço analítico produzido aqui representa um passo em direção a estimativas mais realísticas sobre como a perda de espécies pode afetar a integridade das redes de interações.","container-title":"Methods in Ecology and Evolution","DOI":"10.1111/2041-210X.13306","ISSN":"2041-210X, 2041-210X","issue":"1","journalAbbreviation":"Methods Ecol Evol","language":"en","page":"106-116","source":"DOI.org (Crossref)","title":"Including rewiring in the estimation of the robustness of mutualistic networks","volume":"11","author":[{"family":"Vizentin</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Bugoni","given":"Jeferson"},{"family":"Debastiani","given":"Vanderlei J."},{"family":"Bastazini","given":"Vinicius A. G."},{"family":"Maruyama","given":"Pietro K."},{"family":"Sperry","given":"Jinelle H."}],"editor":[{"family":"Carvalheiro","given":"Luisa"}],"issued":{"date-parts":[["2020",1]]}}}],"schema":"https://github.com/citation-style-language/schema/raw/master/csl-citation.json"}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szCs w:val="24"/>
          </w:rPr>
          <w:t>(Brodie et al., 2014; Vizentin‐Bugoni et al., 2020)</w:t>
        </w:r>
        <w:r w:rsidR="006D3649">
          <w:rPr>
            <w:rFonts w:ascii="Rubik" w:eastAsia="Rubik" w:hAnsi="Rubik" w:cs="Rubik"/>
            <w:sz w:val="24"/>
            <w:szCs w:val="24"/>
          </w:rPr>
          <w:fldChar w:fldCharType="end"/>
        </w:r>
        <w:r>
          <w:rPr>
            <w:rFonts w:ascii="Rubik" w:eastAsia="Rubik" w:hAnsi="Rubik" w:cs="Rubik"/>
            <w:sz w:val="24"/>
            <w:szCs w:val="24"/>
          </w:rPr>
          <w:t xml:space="preserve">. Indeed, the majority of fishes inhabiting the Brazilian Province tropical and subtropical reefs, besides being broadly distributed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{"citationID":"NuBz0ML7","properties":{"formattedCitation":"(Pinheiro et al., 2018)","plainCitation":"(Pinheiro et al., 2018)","noteIndex":0},"citationItems":[{"id":205,"uris":["http://zotero.org/users/local/0pDY6SAD/items/6KUPJ8Y7"],"itemData":{"id":205,"type":"article-journal","abstract":"Abstract\n            \n              Aim\n              To present an updated database of fish species recorded on south</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western Atlantic reef environments and to explore the ecological drivers of the structure, the latitudinal gradient of biodiversity and the centre of endemism in this peripheral province.\n            \n            \n              Location\n              \n                South</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western Atlantic (\n                SWA\n                ): Brazilian and Argentinian Provinces.\n              \n            \n            \n              Methods\n              \n                A database composed of 733 fish species along 23 locations in the\n                SWA\n                (00°55</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 N to 43°00</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 S) was compiled based on primary data, literature and museum records. Cluster and beta diversity analyses were carried out to evaluate faunal overlaps among locations and subprovinces. “Target</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area</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distance effect” and “stepping stones dispersal” hypotheses for assemblage composition were tested through Mantel tests. Relationships between the distribution patterns and ecological traits of reef fish species were investigated through generalized linear mixed</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effect models.\n              \n            \n            \n              Results\n              \n                Out of the 733 fish species, 405 are\n                SWA\n                resident reef fishes, of which 111 (27%) are endemics and 78 are threatened with extinction. Cluster analysis detected six subprovinces in the\n                SWA\n                structured following the target</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area</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distance model, and with no evidence for a latitudinal gradient in diversity. The greatest overall richness and endemic species richness were found in the east–south</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eastern region. Depth range, habitat use and body size were the main drivers of\n                SWA\n                reef fish assemblage structure.\n              \n            \n            \n              Main conclusions\n              \n                The Brazilian and Argentinian coasts constitute different provinces structured by oceanographic barriers and environmental filters. Similarities among oceanic islands indicate connectivity driven by stochastic and ecological factors. Species richness and endemism indicate that peripheral provinces may also bear centres of origin and biodiversity, patterns driven by parapatric/ecological speciation and the overlap between tropical and subtropical reef fish species. Ecological drivers of reef fish distribution, such as habitat specialization and body size, support hypotheses of speciation in the periphery. New approaches for spatial planning, marine protected areas and off</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reserve marine management are essential for the conservation and sustainability of\n                SWA\n                reef fishes.","container-title":"Diversity and Distributions","DOI":"10.1111/ddi.12729","ISSN":"1366-9516, 1472-4642","issue":"7","journalAbbreviation":"Diversity and Distributions","language":"en","license":"http://onlinelibrary.wiley.com/termsAndConditions#vor","page":"951-965","source":"DOI.org (Crossref)","title":"South</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western Atlantic reef fishes: Zoogeographical patterns and ecological drivers reveal a secondary biodiversity centre in the Atlantic Ocean","title-short":"South</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western Atlantic reef fishes","volume":"24","author":[{"family":"Pinheiro","given":"Hudson T."},{"family":"Rocha","given":"Luiz A."},{"family":"Macieira","given":"Raphael M."},{"family":"Carvalho</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Filho","given":"Alfredo"},{"family":"Anderson","given":"Antônio B."},{"family":"Bender","given":"Mariana G."},{"family":"Di Dario","given":"Fabio"},{"family":"Ferreira","given":"Carlos Eduardo L."},{"family":"Figueiredo</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Filho","given":"Jessé"},{"family":"Francini</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Filho","given":"Ronaldo"},{"family":"Gasparini","given":"João L."},{"family":"Joyeux","given":"Jean</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Christophe"},{"family":"Luiz","given":"Osmar J."},{"family":"Mincarone","given":"Michael M."},{"family":"Moura","given":"Rodrigo L."},{"family":"Nunes","given":"José De Anchieta C. C."},{"family":"Quimbayo","given":"Juan P."},{"family":"Rosa","given":"Ricardo S."},{"family":"Sampaio","given":"Cláudio L. S."},{"family":"Sazima","given":"Ivan"},{"family":"Simon","given":"Thiony"},{"family":"Vila</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Nova","given":"Daniele A."},{"family":"Floeter","given":"Sergio R."}],"editor":[{"family":"Treml","given":"Eric"}],"issued":{"date-parts":[["2018",7]]}}}],"schema":"https://github.com/citation-style-language/schema/raw/master/csl-citation.json"}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(Pinheiro et al., 2018)</w:t>
        </w:r>
        <w:r w:rsidR="006D3649">
          <w:rPr>
            <w:rFonts w:ascii="Rubik" w:eastAsia="Rubik" w:hAnsi="Rubik" w:cs="Rubik"/>
            <w:sz w:val="24"/>
            <w:szCs w:val="24"/>
          </w:rPr>
          <w:fldChar w:fldCharType="end"/>
        </w:r>
        <w:r>
          <w:rPr>
            <w:rFonts w:ascii="Rubik" w:eastAsia="Rubik" w:hAnsi="Rubik" w:cs="Rubik"/>
            <w:sz w:val="24"/>
            <w:szCs w:val="24"/>
          </w:rPr>
          <w:t xml:space="preserve">, have a large </w:t>
        </w:r>
        <w:r w:rsidR="00C848A6">
          <w:rPr>
            <w:rFonts w:ascii="Rubik" w:eastAsia="Rubik" w:hAnsi="Rubik" w:cs="Rubik"/>
            <w:sz w:val="24"/>
            <w:szCs w:val="24"/>
          </w:rPr>
          <w:t xml:space="preserve">level </w:t>
        </w:r>
        <w:r>
          <w:rPr>
            <w:rFonts w:ascii="Rubik" w:eastAsia="Rubik" w:hAnsi="Rubik" w:cs="Rubik"/>
            <w:sz w:val="24"/>
            <w:szCs w:val="24"/>
          </w:rPr>
          <w:t xml:space="preserve">of trophic generalism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{"citationID":"mcNWd1Kr","properties":{"formattedCitation":"(Cardozo-Ferreira et al., 2023; Liedke et al., 2016)","plainCitation":"(Cardozo-Ferreira et al., 2023; Liedke et al., 2016)","noteIndex":0},"citationItems":[{"id":309,"uris":["http://zotero.org/users/local/0pDY6SAD/items/8YGXJE98"],"itemData":{"id":309,"type":"article-journal","abstract":"Herbivorous fishes can be sensitive to environmental fluctuations, which influence both availability of food resources and metabolic rate, and thus nutritional requirements. Impacts on herbivore nutritional ecology may result from seasonal variations in temperature and meteoceanographic shifts such as wind-induced upwelling events. We evaluated the effects of seasonal changes on the nutritional ecology of 3 nominally herbivorous fishes\n              (Acanthurus chirurgus\n              ,\n              Sparisoma axillare\n              and\n              Kyphosus vaigiensis)\n              in a subtropical rocky reef on the southeastern Brazilian coast using a combination of gut content analysis (at 2 scales of magnification) and stable isotope analysis. Sampling of\n              in situ\n              water temperature covered both patterns of seasonal variation in sea surface temperature, and seasonal occurrence of upwelling. Local upwelling occurred throughout the year but less frequently in winter. Diet and isotopic niche displayed little seasonal variation. Species-specific patterns of seasonal variation indicated distinct responses to environmental fluctuations. Temperature alone cannot explain the locality-specific variation in the nutritional ecology of herbivorous reef fish, and contrary to predictions that digestion in herbivorous fishes is impaired by cooler temperatures, no significant shifts in species’ nutritional ecology were detected.","container-title":"Marine Ecology Progress Series","DOI":"10.3354/meps14442","ISSN":"0171-8630, 1616-1599","journalAbbreviation":"Mar. Ecol. Prog. Ser.","language":"en","page":"125-143","source":"DOI.org (Crossref)","title":"Seasonal variation in diet and isotopic niche of nominally herbivorous fishes in subtropical rocky reefs","volume":"722","author":[{"family":"Cardozo-Ferreira","given":"Gc"},{"family":"Ferreira","given":"Cel"},{"family":"Choat","given":"Jh"},{"family":"Mendes","given":"Tc"},{"family":"Macieira","given":"Rm"},{"family":"Rezende","given":"Ce"},{"family":"Joyeux","given":"Jc"},{"family":"Clements","given":"Kd"}],"issued":{"date-parts":[["2023",11,9]]}}},{"id":347,"uris":["http://zotero.org/users/local/0pDY6SAD/items/JLW77A7W"],"itemData":{"id":347,"type":"article-journal","container-title":"Marine Biology","DOI":"10.1007/s00227-015-2788-4","ISSN":"0025-3162, 1432-1793","issue":"1","journalAbbreviation":"Mar Biol","language":"en","page":"6","source":"DOI.org (Crossref)","title":"Abundance, diet, foraging and nutritional condition of the banded butterflyfish (Chaetodon striatus) along the western Atlantic","volume":"163","author":[{"family":"Liedke","given":"Ana M. R."},{"family":"Barneche","given":"Diego R."},{"family":"Ferreira","given":"Carlos E. L."},{"family":"Segal","given":"Barbara"},{"family":"Nunes","given":"Lucas T."},{"family":"Burigo","given":"Ana P."},{"family":"Carvalho","given":"José A."},{"family":"Buck","given":"Sonia"},{"family":"Bonaldo","given":"Roberta M."},{"family":"Floeter","given":"Sergio R."}],"issued":{"date-parts":[["2016",1]]}}}],"schema":"https://github.com/citation-style-language/schema/raw/master/csl-citation.json"}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(Cardozo-Ferreira et al., 2023; Liedke et al., 2016)</w:t>
        </w:r>
        <w:r w:rsidR="006D3649">
          <w:rPr>
            <w:rFonts w:ascii="Rubik" w:eastAsia="Rubik" w:hAnsi="Rubik" w:cs="Rubik"/>
            <w:sz w:val="24"/>
            <w:szCs w:val="24"/>
          </w:rPr>
          <w:fldChar w:fldCharType="end"/>
        </w:r>
        <w:r>
          <w:rPr>
            <w:rFonts w:ascii="Rubik" w:eastAsia="Rubik" w:hAnsi="Rubik" w:cs="Rubik"/>
            <w:sz w:val="24"/>
            <w:szCs w:val="24"/>
          </w:rPr>
          <w:t xml:space="preserve">. Further examination of rewiring potential is warranted, as many </w:t>
        </w:r>
        <w:r w:rsidR="009804A3">
          <w:rPr>
            <w:rFonts w:ascii="Rubik" w:eastAsia="Rubik" w:hAnsi="Rubik" w:cs="Rubik"/>
            <w:sz w:val="24"/>
            <w:szCs w:val="24"/>
          </w:rPr>
          <w:t xml:space="preserve">fish </w:t>
        </w:r>
        <w:r>
          <w:rPr>
            <w:rFonts w:ascii="Rubik" w:eastAsia="Rubik" w:hAnsi="Rubik" w:cs="Rubik"/>
            <w:sz w:val="24"/>
            <w:szCs w:val="24"/>
          </w:rPr>
          <w:t>species not associated with corals persist</w:t>
        </w:r>
        <w:r w:rsidR="009804A3">
          <w:rPr>
            <w:rFonts w:ascii="Rubik" w:eastAsia="Rubik" w:hAnsi="Rubik" w:cs="Rubik"/>
            <w:sz w:val="24"/>
            <w:szCs w:val="24"/>
          </w:rPr>
          <w:t>ed</w:t>
        </w:r>
        <w:r>
          <w:rPr>
            <w:rFonts w:ascii="Rubik" w:eastAsia="Rubik" w:hAnsi="Rubik" w:cs="Rubik"/>
            <w:sz w:val="24"/>
            <w:szCs w:val="24"/>
          </w:rPr>
          <w:t xml:space="preserve"> in the system following simulated extinctions. Hence, we emphasize that the 11% reduction should not be disregarded, as </w:t>
        </w:r>
      </w:ins>
      <w:customXmlInsRangeStart w:id="1007" w:author="André Luís Luza" w:date="2024-08-13T21:42:00Z"/>
      <w:sdt>
        <w:sdtPr>
          <w:tag w:val="goog_rdk_59"/>
          <w:id w:val="588817170"/>
        </w:sdtPr>
        <w:sdtEndPr/>
        <w:sdtContent>
          <w:customXmlInsRangeEnd w:id="1007"/>
          <w:customXmlInsRangeStart w:id="1008" w:author="André Luís Luza" w:date="2024-08-13T21:42:00Z"/>
        </w:sdtContent>
      </w:sdt>
      <w:customXmlInsRangeEnd w:id="1008"/>
      <w:customXmlInsRangeStart w:id="1009" w:author="André Luís Luza" w:date="2024-08-13T21:42:00Z"/>
      <w:sdt>
        <w:sdtPr>
          <w:tag w:val="goog_rdk_60"/>
          <w:id w:val="1387151472"/>
        </w:sdtPr>
        <w:sdtEndPr/>
        <w:sdtContent>
          <w:customXmlInsRangeEnd w:id="1009"/>
          <w:customXmlInsRangeStart w:id="1010" w:author="André Luís Luza" w:date="2024-08-13T21:42:00Z"/>
        </w:sdtContent>
      </w:sdt>
      <w:customXmlInsRangeEnd w:id="1010"/>
      <w:ins w:id="1011" w:author="André Luís Luza" w:date="2024-08-13T21:42:00Z">
        <w:r>
          <w:rPr>
            <w:rFonts w:ascii="Rubik" w:eastAsia="Rubik" w:hAnsi="Rubik" w:cs="Rubik"/>
            <w:sz w:val="24"/>
            <w:szCs w:val="24"/>
          </w:rPr>
          <w:t xml:space="preserve">it assumes that the remaining species will fulfill similar interactions and ecological functions as those directly and </w:t>
        </w:r>
        <w:r w:rsidRPr="00C848A6">
          <w:rPr>
            <w:rFonts w:ascii="Rubik" w:eastAsia="Rubik" w:hAnsi="Rubik" w:cs="Rubik"/>
            <w:sz w:val="24"/>
            <w:szCs w:val="24"/>
          </w:rPr>
          <w:t xml:space="preserve">indirectly impacted by coral removal. </w:t>
        </w:r>
        <w:r w:rsidR="00C848A6">
          <w:rPr>
            <w:rFonts w:ascii="Rubik" w:eastAsia="Rubik" w:hAnsi="Rubik" w:cs="Rubik"/>
            <w:sz w:val="24"/>
            <w:szCs w:val="24"/>
          </w:rPr>
          <w:t xml:space="preserve">This is not guaranteed, because </w:t>
        </w:r>
        <w:r w:rsidR="00C848A6" w:rsidRPr="00C848A6">
          <w:rPr>
            <w:rFonts w:ascii="Rubik" w:eastAsia="Rubik" w:hAnsi="Rubik" w:cs="Rubik"/>
            <w:sz w:val="24"/>
            <w:szCs w:val="24"/>
          </w:rPr>
          <w:t xml:space="preserve">even </w:t>
        </w:r>
        <w:r w:rsidR="00C848A6">
          <w:rPr>
            <w:rFonts w:ascii="Rubik" w:eastAsia="Rubik" w:hAnsi="Rubik" w:cs="Rubik"/>
            <w:sz w:val="24"/>
            <w:szCs w:val="24"/>
          </w:rPr>
          <w:t xml:space="preserve">if they exhibit </w:t>
        </w:r>
        <w:r w:rsidR="00C848A6" w:rsidRPr="00C848A6">
          <w:rPr>
            <w:rFonts w:ascii="Rubik" w:eastAsia="Rubik" w:hAnsi="Rubik" w:cs="Rubik"/>
            <w:sz w:val="24"/>
            <w:szCs w:val="24"/>
          </w:rPr>
          <w:t>similar functional diversity, fish assemblages not associated with corals could not provide the same ecological functions</w:t>
        </w:r>
        <w:r w:rsidR="00C848A6">
          <w:rPr>
            <w:rFonts w:ascii="Rubik" w:eastAsia="Rubik" w:hAnsi="Rubik" w:cs="Rubik"/>
            <w:sz w:val="24"/>
            <w:szCs w:val="24"/>
          </w:rPr>
          <w:t xml:space="preserve"> </w:t>
        </w:r>
        <w:r w:rsidRPr="00C848A6">
          <w:rPr>
            <w:rFonts w:ascii="Rubik" w:eastAsia="Rubik" w:hAnsi="Rubik" w:cs="Rubik"/>
            <w:sz w:val="24"/>
            <w:szCs w:val="24"/>
          </w:rPr>
          <w:t xml:space="preserve"> </w:t>
        </w:r>
        <w:r w:rsidR="006D3649" w:rsidRPr="00C848A6">
          <w:rPr>
            <w:rFonts w:ascii="Rubik" w:eastAsia="Rubik" w:hAnsi="Rubik" w:cs="Rubik"/>
            <w:sz w:val="24"/>
            <w:szCs w:val="24"/>
          </w:rPr>
          <w:fldChar w:fldCharType="begin"/>
        </w:r>
        <w:r w:rsidR="006D3649" w:rsidRPr="00C848A6">
          <w:rPr>
            <w:rFonts w:ascii="Rubik" w:eastAsia="Rubik" w:hAnsi="Rubik" w:cs="Rubik"/>
            <w:sz w:val="24"/>
            <w:szCs w:val="24"/>
          </w:rPr>
          <w:instrText xml:space="preserve"> ADDIN ZOTERO_ITEM CSL_CITATION {"citationID":"mUnM5EeU","properties":{"formattedCitation":"(Bellwood et al., 2019)","plainCitation":"(Bellwood et al., 2019)","noteIndex":0},"citationItems":[{"id":415,"uris":["http://zotero.org/users/local/0pDY6SAD/items/BNPBUK9Z"],"itemData":{"id":415,"type":"article-journal","abstract":"Abstract\n            \n              \n                \n                  The inherent complexity of high</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diversity systems can make them particularly difficult to understand. The relatively recent introduction of functional approaches, which seek to infer ecosystem functioning based on species’ ecological traits, has revolutionized our understanding of these high</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diversity systems. Today, the functional structure of an assemblage is widely regarded as a key indicator of the status or resilience of an ecosystem. Indeed, functional evaluations have become a mainstay of monitoring and management approaches. But is the heavy focus on broad metrics of functional structure grounded in empirical research?\n                \n                \n                  On tropical coral reefs, the ocean’s most diverse ecosystems, remarkably few studies directly quantify ecosystem functions and the term ‘function’ is widely used but rarely defined, especially when applied to reef fishes. Our review suggests that most ‘functional’ studies do not study function as it relates to ecological processes. Rather, they look at easy</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to</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measure traits or proxies that are thought to have functional significance. However, these links are rarely tested empirically, severely limiting our capacity to extend results from community structure to the dynamic processes operating within high</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diversity ecosystems such as coral reefs.\n                \n                \n                  With rapid changes in global ecosystems, and in their capacity to deliver ecosystem services, there is an urgent need to understand and empirically measure the role of organisms in various ecosystem functions. We suggest that if we are to understand and manage transitioning coral reefs in the Anthropocene, a broad definition of the word ‘function’ is needed along with a focus on ecological processes and the empirical quantification of functional roles.\n                \n                \n                  \n                    In this review, we propose a universal operational definition of the term ‘function’ that works from a cellular to a global level. Specifically, it is\n                    the movement or storage of energy or material\n                    . Within this broad definitional framework, all functions are part of a continuum that is tied together by the process</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based unifier of material fluxes. With this universal definition at hand, we then present a path forward that will allow us to fully harness the power of functional approaches in understanding and managing high</w:instrText>
        </w:r>
        <w:r w:rsidR="006D3649" w:rsidRPr="00C848A6">
          <w:rPr>
            <w:rFonts w:ascii="Times New Roman" w:eastAsia="Rubik" w:hAnsi="Times New Roman" w:cs="Times New Roman"/>
            <w:sz w:val="24"/>
            <w:szCs w:val="24"/>
          </w:rPr>
          <w:instrText>‐</w:instrText>
        </w:r>
        <w:r w:rsidR="006D3649" w:rsidRPr="00C848A6">
          <w:rPr>
            <w:rFonts w:ascii="Rubik" w:eastAsia="Rubik" w:hAnsi="Rubik" w:cs="Rubik"/>
            <w:sz w:val="24"/>
            <w:szCs w:val="24"/>
          </w:rPr>
          <w:instrText xml:space="preserve">diversity systems such as coral reefs.\n                  \n                \n              \n            \n            \n              A\n              plain language summary\n              is available for this article.","container-title":"Functional Ecology","DOI":"10.1111/1365-2435.13265","ISSN":"0269-8463, 1365-2435","issue":"6","journalAbbreviation":"Functional Ecology","language":"en","page":"948-961","source":"DOI.org (Crossref)","title":"The meaning of the term ‘function’ in ecology: A coral reef perspective","title-short":"The meaning of the term ‘function’ in ecology","volume":"33","author":[{"family":"Bellwood","given":"David R."},{"family":"Streit","given":"Robert P."},{"family":"Brandl","given":"Simon J."},{"family":"Tebbett","given":"Sterling B."}],"editor":[{"family":"Graham","given":"Nicholas"}],"issued":{"date-parts":[["2019",6]]}}}],"schema":"https://github.com/citation-style-language/schema/raw/master/csl-citation.json"} </w:instrText>
        </w:r>
        <w:r w:rsidR="006D3649" w:rsidRPr="00C848A6">
          <w:rPr>
            <w:rFonts w:ascii="Rubik" w:eastAsia="Rubik" w:hAnsi="Rubik" w:cs="Rubik"/>
            <w:sz w:val="24"/>
            <w:szCs w:val="24"/>
          </w:rPr>
          <w:fldChar w:fldCharType="separate"/>
        </w:r>
        <w:r w:rsidR="006D3649" w:rsidRPr="00C848A6">
          <w:rPr>
            <w:rFonts w:ascii="Rubik" w:hAnsi="Rubik" w:cs="Rubik"/>
            <w:sz w:val="24"/>
          </w:rPr>
          <w:t>(Bellwood et al., 2019)</w:t>
        </w:r>
        <w:r w:rsidR="006D3649" w:rsidRPr="00C848A6">
          <w:rPr>
            <w:rFonts w:ascii="Rubik" w:eastAsia="Rubik" w:hAnsi="Rubik" w:cs="Rubik"/>
            <w:sz w:val="24"/>
            <w:szCs w:val="24"/>
          </w:rPr>
          <w:fldChar w:fldCharType="end"/>
        </w:r>
        <w:r w:rsidR="00C848A6">
          <w:rPr>
            <w:rFonts w:ascii="Rubik" w:eastAsia="Rubik" w:hAnsi="Rubik" w:cs="Rubik"/>
            <w:sz w:val="24"/>
            <w:szCs w:val="24"/>
          </w:rPr>
          <w:t>. Furthermore</w:t>
        </w:r>
        <w:r w:rsidRPr="00C848A6">
          <w:rPr>
            <w:rFonts w:ascii="Rubik" w:eastAsia="Rubik" w:hAnsi="Rubik" w:cs="Rubik"/>
            <w:sz w:val="24"/>
            <w:szCs w:val="24"/>
          </w:rPr>
          <w:t xml:space="preserve">, </w:t>
        </w:r>
        <w:r>
          <w:rPr>
            <w:rFonts w:ascii="Rubik" w:eastAsia="Rubik" w:hAnsi="Rubik" w:cs="Rubik"/>
            <w:sz w:val="24"/>
            <w:szCs w:val="24"/>
          </w:rPr>
          <w:t>we still do not fully understand the mechanisms underlying ecological networks' reorganization in response to species loss</w:t>
        </w:r>
        <w:r w:rsidR="006D3649">
          <w:rPr>
            <w:rFonts w:ascii="Rubik" w:eastAsia="Rubik" w:hAnsi="Rubik" w:cs="Rubik"/>
            <w:sz w:val="24"/>
            <w:szCs w:val="24"/>
          </w:rPr>
          <w:t xml:space="preserve">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{"citationID":"DkLnzIFm","properties":{"formattedCitation":"(Bastazini et al., 2019)","plainCitation":"(Bastazini et al., 2019)","noteIndex":0},"citationItems":[{"id":291,"uris":["http://zotero.org/users/local/0pDY6SAD/items/KUD73BWX"],"itemData":{"id":291,"type":"article-journal","abstract":"Summary\n            Understanding cascading effects of species loss is a major challenge for ecologists. Traditionally, the robustness of ecological networks has been evaluated based on simulation studies where primary extinctions occur at random or as a function of species specialization, ignoring other important biological factors. Here, we estimate the robustness of a seed dispersal network from a grassland–forest mosaic in southern Brazil, simulating distinct scenarios of woody plant species extinction, including scenarios where species are eliminated based on their evolutionary and functional distinctiveness. Our results suggest that the network is more robust when species are eliminated based on their evolutionary uniqueness, followed by random extinctions, the extinction of the most specialist species, functional distinctiveness and, at last, when the most generalist species are sequentially eliminated. Our results provide important information for grassland–forest mosaic management, as they indicate that loss of generalist species and functional diversity makes the system more likely to collapse.","container-title":"Environmental Conservation","DOI":"10.1017/S0376892918000334","ISSN":"0376-8929, 1469-4387","issue":"1","journalAbbreviation":"Envir. Conserv.","language":"en","license":"https://www.cambridge.org/core/terms","page":"52-58","source":"DOI.org (Crossref)","title":"Loss of Generalist Plant Species and Functional Diversity Decreases the Robustness of a Seed Dispersal Network","volume":"46","author":[{"family":"Bastazini","given":"Vinicius Ag"},{"family":"Debastiani","given":"Vanderlei J"},{"family":"Azambuja","given":"Bethânia O"},{"family":"Guimarães","given":"Paulo R"},{"family":"Pillar","given":"Valério D"}],"issued":{"date-parts":[["2019",3]]}}}],"schema":"https://github.com/citation-style-language/schema/raw/master/csl-citation.json"}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(Bastazini et al., 2019)</w:t>
        </w:r>
        <w:r w:rsidR="006D3649">
          <w:rPr>
            <w:rFonts w:ascii="Rubik" w:eastAsia="Rubik" w:hAnsi="Rubik" w:cs="Rubik"/>
            <w:sz w:val="24"/>
            <w:szCs w:val="24"/>
          </w:rPr>
          <w:fldChar w:fldCharType="end"/>
        </w:r>
        <w:r w:rsidR="00C848A6">
          <w:rPr>
            <w:rFonts w:ascii="Rubik" w:eastAsia="Rubik" w:hAnsi="Rubik" w:cs="Rubik"/>
            <w:sz w:val="24"/>
            <w:szCs w:val="24"/>
          </w:rPr>
          <w:t>. Thus</w:t>
        </w:r>
        <w:r>
          <w:rPr>
            <w:rFonts w:ascii="Rubik" w:eastAsia="Rubik" w:hAnsi="Rubik" w:cs="Rubik"/>
            <w:sz w:val="24"/>
            <w:szCs w:val="24"/>
          </w:rPr>
          <w:t xml:space="preserve">, our approach provides a useful and conservative scenario, ignoring species rewiring. Future developments in our understanding of the nature of ecological interactions and the driving mechanisms of network reorganization in coral systems will certainly improve our ability to forecast the effects of species loss and provide more accurate scenarios of network robustness and resilience in a changing environment. </w:t>
        </w:r>
      </w:ins>
    </w:p>
    <w:p w14:paraId="000000A5" w14:textId="16722662" w:rsidR="00AD720D" w:rsidRDefault="004B2E2A">
      <w:pPr>
        <w:spacing w:line="480" w:lineRule="auto"/>
        <w:ind w:firstLine="720"/>
        <w:rPr>
          <w:ins w:id="1012" w:author="André Luís Luza" w:date="2024-08-13T21:42:00Z"/>
          <w:rFonts w:ascii="Rubik" w:eastAsia="Rubik" w:hAnsi="Rubik" w:cs="Rubik"/>
          <w:sz w:val="24"/>
          <w:szCs w:val="24"/>
        </w:rPr>
      </w:pPr>
      <w:ins w:id="1013" w:author="André Luís Luza" w:date="2024-08-13T21:42:00Z">
        <w:r>
          <w:rPr>
            <w:rFonts w:ascii="Rubik" w:eastAsia="Rubik" w:hAnsi="Rubik" w:cs="Rubik"/>
            <w:sz w:val="24"/>
            <w:szCs w:val="24"/>
          </w:rPr>
          <w:t xml:space="preserve">Despite such generalizations, our inference about species-habitat links derives from fine-scale resolution and the close matching of fish and coral sampling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{"citationID":"dcwErf62","properties":{"formattedCitation":"(Aued et al., 2018; Longo et al., 2019)","plainCitation":"(Aued et al., 2018; Longo et al., 2019)","noteIndex":0},"citationItems":[{"id":168,"uris":["http://zotero.org/users/local/0pDY6SAD/items/CZXSW7VG"],"itemData":{"id":168,"type":"article-journal","container-title":"PLOS ONE","DOI":"10.1371/journal.pone.0198452","ISSN":"1932-6203","issue":"6","journalAbbreviation":"PLoS ONE","language":"en","page":"e0198452","source":"DOI.org (Crossref)","title":"Large-scale patterns of benthic marine communities in the Brazilian Province","volume":"13","author":[{"family":"Aued","given":"Anaide W."},{"family":"Smith","given":"Franz"},{"family":"Quimbayo","given":"Juan P."},{"family":"Cândido","given":"Davi V."},{"family":"Longo","given":"Guilherme O."},{"family":"Ferreira","given":"Carlos E. L."},{"family":"Witman","given":"Jon D."},{"family":"Floeter","given":"Sergio R."},{"family":"Segal","given":"Bárbara"}],"editor":[{"family":"Patterson","given":"Heather M."}],"issued":{"date-parts":[["2018",6,8]]}}},{"id":188,"uris":["http://zotero.org/users/local/0pDY6SAD/items/6WTT9VQW"],"itemData":{"id":188,"type":"article-journal","abstract":"Abstract\n            \n              Aim\n              The aim was to evaluate the hypothesis that biotic interactions are more intense in the tropics using reef fishes (from both functional and taxonomic perspectives), the crucial consumers on most reefs.\n            \n            \n              Location\n              Fifteen reef locations between 34°N and 27°S in the Western Atlantic.\n            \n            \n              Time period\n              2011–2014.\n            \n            \n              Major taxa studied\n              Reef fishes.\n            \n            \n              Methods\n              \n                We quantified fish feeding pressure on the benthos across 61° of latitude in the Western Atlantic via 1,038 10 min videos of 2 m\n                2\n                reef areas, where every fish feeding on the benthos was identified, had its total length estimated, and the number of bites on the reef substratum was counted. Fish were assigned to functional groups based on diet and feeding modes. Benthic cover estimates were also obtained through visual assessments from the videos.\n              \n            \n            \n              Results\n              \n                We documented feeding rates that were 2</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 to 22</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fold higher in tropical versus extratropical locations. This pattern was driven mainly by an interaction between fish functional group and temperature, with herbivory dominating in tropical regions (\n                c\n                . 20</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fold higher), shifting to omnivory in temperate regions of both Hemispheres. Feeding by invertivores was common across all latitudes. Consumer species composition differed between Northern and Southern Hemispheres, but functional groups were similar, and their feeding changed in a similar manner with temperature regardless of Hemisphere.\n              \n            \n            \n              Main conclusions\n              Our results support the hypothesis that biotic interactions, especially plant–herbivore interactions, are more intense in the tropics. These findings help to explain the lower palatability of tropical versus extratropical seaweeds and suggest that herbivory is favoured in warm conditions but omnivory in colder waters. The functional approach indicated that factors associated with latitude or temperature have selected for similar feeding functions among the different species occupying these geographical regions. Understanding the shifting trophic interactions across latitudes might help to predict the impacts of global changes on ecosystem function as tropical species move polewards and contact temperate systems.","container-title":"Global Ecology and Biogeography","DOI":"10.1111/geb.12806","ISSN":"1466-822X, 1466-8238","issue":"2","journalAbbreviation":"Global Ecol Biogeogr","language":"en","page":"107-117","source":"DOI.org (Crossref)","title":"Trophic interactions across 61 degrees of latitude in the Western Atlantic","volume":"28","author":[{"family":"Longo","given":"Guilherme O."},{"family":"Hay","given":"Mark E."},{"family":"Ferreira","given":"Carlos E. L."},{"family":"Floeter","given":"Sergio R."}],"editor":[{"family":"Bates","given":"Amanda"}],"issued":{"date-parts":[["2019",1]]}}}],"schema":"https://github.com/citation-style-language/schema/raw/master/csl-citation.json"}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(Aued et al., 2018; Longo et al., 2019)</w:t>
        </w:r>
        <w:r w:rsidR="006D3649">
          <w:rPr>
            <w:rFonts w:ascii="Rubik" w:eastAsia="Rubik" w:hAnsi="Rubik" w:cs="Rubik"/>
            <w:sz w:val="24"/>
            <w:szCs w:val="24"/>
          </w:rPr>
          <w:fldChar w:fldCharType="end"/>
        </w:r>
        <w:r>
          <w:rPr>
            <w:rFonts w:ascii="Rubik" w:eastAsia="Rubik" w:hAnsi="Rubik" w:cs="Rubik"/>
            <w:sz w:val="24"/>
            <w:szCs w:val="24"/>
          </w:rPr>
          <w:t xml:space="preserve">, a positive point emphasized by Blanchet et al. (2020). These insights underscore the necessity for future research with sampling designs tailored to detect multi-level interactions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{"citationID":"6LA67EQ1","properties":{"formattedCitation":"(Bascompte et al., 2005; M\\uc0\\u225{}rquez-Vel\\uc0\\u225{}squez et al., 2021)","plainCitation":"(Bascompte et al., 2005; Márquez-Velásquez et al., 2021)","noteIndex":0},"citationItems":[{"id":289,"uris":["http://zotero.org/users/local/0pDY6SAD/items/B87HTFRB"],"itemData":{"id":289,"type":"article-journal","abstract":"The stability of ecological communities largely depends on the strength of interactions between predators and their prey. Here we show that these interaction strengths are structured nonrandomly in a large Caribbean marine food web. Specifically, the cooccurrence of strong interactions on two consecutive levels of food chains occurs less frequently than expected by chance. Even when they occur, these strongly interacting chains are accompanied by strong omnivory more often than expected by chance. By using a food web model, we show that these interaction strength combinations reduce the likelihood of trophic cascades after the overfishing of top predators. However, fishing selectively removes predators that are overrepresented in strongly interacting chains. Hence, the potential for strong community-wide effects remains a threat.","container-title":"Proceedings of the National Academy of Sciences","DOI":"10.1073/pnas.0501562102","ISSN":"0027-8424, 1091-6490","issue":"15","journalAbbreviation":"Proc. Natl. Acad. Sci. U.S.A.","language":"en","page":"5443-5447","source":"DOI.org (Crossref)","title":"Interaction strength combinations and the overfishing of a marine food web","volume":"102","author":[{"family":"Bascompte","given":"Jordi"},{"family":"Melián","given":"Carlos J."},{"family":"Sala","given":"Enric"}],"issued":{"date-parts":[["2005",4,12]]}}},{"id":354,"uris":["http://zotero.org/users/local/0pDY6SAD/items/KPC9UA34"],"itemData":{"id":354,"type":"article-journal","abstract":"Abstract\n            Fisheries can act as top predators and affect marine biodiversity and ecosystem functioning via their target species. We studied a coastal food web in the Pacific Ocean that is modular and encompasses 360 species and small- and large-scale fisheries. Small-scale fisheries (SSF), two hammerhead sharks, one stingray, and one flatfish species are network hubs, interacting with multiple species among and within trophic levels (TLs) and modules. SSF and endangered hammerhead sharks act as hyper-hubs, which are network hubs preying on other network hubs and likely imposing widespread top-down effects. Hyper-hubs have two consequences to network structure. First, they show low dietary overlap, connecting the network in complementary ways. Second, they have overlapping indirect interactions, suggesting they can strongly affect each other. Simulations assuming distinct fishery regulations and species extinctions of different TLs and topological roles did not change network structure but redefined hub identity. We hypothesize that competition shapes resource partitioning between fisheries and hammerhead sharks. Our findings suggest that ecosystem-level strategies informed by network approaches can optimize investments to conserve marine ecosystems and ensure food security over coastal areas in the developing world.","container-title":"ICES Journal of Marine Science","DOI":"10.1093/icesjms/fsab129","ISSN":"1054-3139, 1095-9289","issue":"7","language":"en","license":"https://academic.oup.com/journals/pages/open_access/funder_policies/chorus/standard_publication_model","page":"2518-2527","source":"DOI.org (Crossref)","title":"Resource partitioning between fisheries and endangered sharks in a tropical marine food web","volume":"78","author":[{"family":"Márquez-Velásquez","given":"Viviana"},{"family":"Navia","given":"Andrés F"},{"family":"Rosa","given":"Ricardo S"},{"family":"Guimarães","given":"Paulo R"},{"family":"Raimundo","given":"Rafael L G"}],"editor":[{"family":"Coll","given":"Marta"}],"issued":{"date-parts":[["2021",10,9]]}}}],"schema":"https://github.com/citation-style-language/schema/raw/master/csl-citation.json"}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szCs w:val="24"/>
          </w:rPr>
          <w:t>(Bascompte et al., 2005; Márquez-Velásquez et al., 2021)</w:t>
        </w:r>
        <w:r w:rsidR="006D3649">
          <w:rPr>
            <w:rFonts w:ascii="Rubik" w:eastAsia="Rubik" w:hAnsi="Rubik" w:cs="Rubik"/>
            <w:sz w:val="24"/>
            <w:szCs w:val="24"/>
          </w:rPr>
          <w:fldChar w:fldCharType="end"/>
        </w:r>
        <w:r>
          <w:rPr>
            <w:rFonts w:ascii="Rubik" w:eastAsia="Rubik" w:hAnsi="Rubik" w:cs="Rubik"/>
            <w:sz w:val="24"/>
            <w:szCs w:val="24"/>
          </w:rPr>
          <w:t>, and emphasize the importance of local-scale assessments of species-habitat networks.</w:t>
        </w:r>
      </w:ins>
    </w:p>
    <w:p w14:paraId="000000A6" w14:textId="77777777" w:rsidR="00AD720D" w:rsidRDefault="00AD720D">
      <w:pPr>
        <w:spacing w:line="480" w:lineRule="auto"/>
        <w:rPr>
          <w:ins w:id="1014" w:author="André Luís Luza" w:date="2024-08-13T21:42:00Z"/>
          <w:rFonts w:ascii="Rubik" w:eastAsia="Rubik" w:hAnsi="Rubik" w:cs="Rubik"/>
          <w:sz w:val="24"/>
          <w:szCs w:val="24"/>
        </w:rPr>
      </w:pPr>
    </w:p>
    <w:p w14:paraId="000000A7" w14:textId="77777777" w:rsidR="00AD720D" w:rsidRDefault="004B2E2A">
      <w:pPr>
        <w:spacing w:line="480" w:lineRule="auto"/>
        <w:rPr>
          <w:ins w:id="1015" w:author="André Luís Luza" w:date="2024-08-13T21:42:00Z"/>
          <w:rFonts w:ascii="Rubik" w:eastAsia="Rubik" w:hAnsi="Rubik" w:cs="Rubik"/>
          <w:b/>
          <w:sz w:val="24"/>
          <w:szCs w:val="24"/>
        </w:rPr>
      </w:pPr>
      <w:ins w:id="1016" w:author="André Luís Luza" w:date="2024-08-13T21:42:00Z">
        <w:r>
          <w:rPr>
            <w:rFonts w:ascii="Rubik" w:eastAsia="Rubik" w:hAnsi="Rubik" w:cs="Rubik"/>
            <w:b/>
            <w:sz w:val="24"/>
            <w:szCs w:val="24"/>
          </w:rPr>
          <w:t>Concluding Remarks</w:t>
        </w:r>
      </w:ins>
    </w:p>
    <w:p w14:paraId="000000A8" w14:textId="3A6B2C23" w:rsidR="00AD720D" w:rsidRDefault="004B2E2A">
      <w:pPr>
        <w:spacing w:line="480" w:lineRule="auto"/>
        <w:rPr>
          <w:ins w:id="1017" w:author="André Luís Luza" w:date="2024-08-13T21:42:00Z"/>
          <w:rFonts w:ascii="Rubik" w:eastAsia="Rubik" w:hAnsi="Rubik" w:cs="Rubik"/>
          <w:sz w:val="24"/>
          <w:szCs w:val="24"/>
        </w:rPr>
      </w:pPr>
      <w:ins w:id="1018" w:author="André Luís Luza" w:date="2024-08-13T21:42:00Z">
        <w:r>
          <w:rPr>
            <w:rFonts w:ascii="Rubik" w:eastAsia="Rubik" w:hAnsi="Rubik" w:cs="Rubik"/>
            <w:sz w:val="24"/>
            <w:szCs w:val="24"/>
          </w:rPr>
          <w:t xml:space="preserve">Tropical and subtropical reefs of the Brazilian Province are nominally marginal compared to the nearby Caribbean, with different evolutionary histories (Pinheiro et al. 2018), and with environmental conditions considered suboptimal for most tropical coral species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{"citationID":"2TsFC6e6","properties":{"formattedCitation":"(Schoepf et al., 2023)","plainCitation":"(Schoepf et al., 2023)","noteIndex":0},"citationItems":[{"id":382,"uris":["http://zotero.org/users/local/0pDY6SAD/items/GC3ZBHHW"],"itemData":{"id":382,"type":"article-journal","container-title":"Science of The Total Environment","DOI":"10.1016/j.scitotenv.2023.163688","ISSN":"00489697","journalAbbreviation":"Science of The Total Environment","language":"en","page":"163688","source":"DOI.org (Crossref)","title":"Corals at the edge of environmental limits: A new conceptual framework to re-define marginal and extreme coral communities","title-short":"Corals at the edge of environmental limits","volume":"884","author":[{"family":"Schoepf","given":"Verena"},{"family":"Baumann","given":"Justin H."},{"family":"Barshis","given":"Daniel J."},{"family":"Browne","given":"Nicola K."},{"family":"Camp","given":"Emma F."},{"family":"Comeau","given":"Steeve"},{"family":"Cornwall","given":"Christopher E."},{"family":"Guzmán","given":"Héctor M."},{"family":"Riegl","given":"Bernhard"},{"family":"Rodolfo-Metalpa","given":"Riccardo"},{"family":"Sommer","given":"Brigitte"}],"issued":{"date-parts":[["2023",8]]}}}],"schema":"https://github.com/citation-style-language/schema/raw/master/csl-citation.json"}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(Schoepf et al., 2023)</w:t>
        </w:r>
        <w:r w:rsidR="006D3649">
          <w:rPr>
            <w:rFonts w:ascii="Rubik" w:eastAsia="Rubik" w:hAnsi="Rubik" w:cs="Rubik"/>
            <w:sz w:val="24"/>
            <w:szCs w:val="24"/>
          </w:rPr>
          <w:fldChar w:fldCharType="end"/>
        </w:r>
        <w:r>
          <w:rPr>
            <w:rFonts w:ascii="Rubik" w:eastAsia="Rubik" w:hAnsi="Rubik" w:cs="Rubik"/>
            <w:sz w:val="24"/>
            <w:szCs w:val="24"/>
          </w:rPr>
          <w:t xml:space="preserve">, including high turbidity and nutrient-rich waters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{"citationID":"kQ71PPmu","properties":{"formattedCitation":"(Mies et al., 2020; Santana et al., 2023)","plainCitation":"(Mies et al., 2020; Santana et al., 2023)","noteIndex":0},"citationItems":[{"id":197,"uris":["http://zotero.org/users/local/0pDY6SAD/items/HGZXVC9W"],"itemData":{"id":197,"type":"article-journal","container-title":"Frontiers in Marine Science","DOI":"10.3389/fmars.2020.00514","ISSN":"2296-7745","journalAbbreviation":"Front. Mar. Sci.","page":"514","source":"DOI.org (Crossref)","title":"South Atlantic Coral Reefs Are Major Global Warming Refugia and Less Susceptible to Bleaching","volume":"7","author":[{"family":"Mies","given":"Miguel"},{"family":"Francini-Filho","given":"Ronaldo B."},{"family":"Zilberberg","given":"Carla"},{"family":"Garrido","given":"Amana G."},{"family":"Longo","given":"Guilherme O."},{"family":"Laurentino","given":"Eduarda"},{"family":"Güth","given":"Arthur Z."},{"family":"Sumida","given":"Paulo Y. G."},{"family":"Banha","given":"Thomás N. S."}],"issued":{"date-parts":[["2020",6,25]]}}},{"id":218,"uris":["http://zotero.org/users/local/0pDY6SAD/items/NUAUIB7C"],"itemData":{"id":218,"type":"article-journal","container-title":"Marine Environmental Research","DOI":"10.1016/j.marenvres.2022.105807","ISSN":"01411136","journalAbbreviation":"Marine Environmental Research","language":"en","page":"105807","source":"DOI.org (Crossref)","title":"Turbidity shapes shallow Southwestern Atlantic benthic reef communities","volume":"183","author":[{"family":"Santana","given":"Erika F.C."},{"family":"Mies","given":"Miguel"},{"family":"Longo","given":"Guilherme O."},{"family":"Menezes","given":"Rafael"},{"family":"Aued","given":"Anaide W."},{"family":"Luza","given":"André Luís"},{"family":"Bender","given":"Mariana G."},{"family":"Segal","given":"Barbara"},{"family":"Floeter","given":"Sergio R."},{"family":"Francini-Filho","given":"Ronaldo B."}],"issued":{"date-parts":[["2023",1]]}}}],"schema":"https://github.com/citation-style-language/schema/raw/master/csl-citation.json"}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(Mies et al., 2020; Santana et al., 2023)</w:t>
        </w:r>
        <w:r w:rsidR="006D3649">
          <w:rPr>
            <w:rFonts w:ascii="Rubik" w:eastAsia="Rubik" w:hAnsi="Rubik" w:cs="Rubik"/>
            <w:sz w:val="24"/>
            <w:szCs w:val="24"/>
          </w:rPr>
          <w:fldChar w:fldCharType="end"/>
        </w:r>
        <w:r>
          <w:rPr>
            <w:rFonts w:ascii="Rubik" w:eastAsia="Rubik" w:hAnsi="Rubik" w:cs="Rubik"/>
            <w:sz w:val="24"/>
            <w:szCs w:val="24"/>
          </w:rPr>
          <w:t xml:space="preserve">. These reefs hold a relatively species-poor coral fauna with low redundancy, which makes coral-fish associations less obvious when compared to the Great Caribbean and for the Indo-Pacific realm, but still existent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{"citationID":"ARY7hWSO","properties":{"formattedCitation":"(Coni et al., 2013; Luza et al., 2023a)","plainCitation":"(Coni et al., 2013; Luza et al., 2023a)","noteIndex":0},"citationItems":[{"id":316,"uris":["http://zotero.org/users/local/0pDY6SAD/items/7TPVZUM9"],"itemData":{"id":316,"type":"article-journal","container-title":"Environmental Biology of Fishes","DOI":"10.1007/s10641-012-0021-6","ISSN":"0378-1909, 1573-5133","issue":"1","journalAbbreviation":"Environ Biol Fish","language":"en","license":"http://www.springer.com/tdm","page":"45-55","source":"DOI.org (Crossref)","title":"An evaluation of the use of branching fire-corals (Millepora spp.) as refuge by reef fish in the Abrolhos Bank, eastern Brazil","volume":"96","author":[{"family":"Coni","given":"Ericka Oliveira Cavalcanti"},{"family":"Ferreira","given":"Camilo Moitinho"},{"family":"De Moura","given":"Rodrigo Leão"},{"family":"Meirelles","given":"Pedro Milet"},{"family":"Kaufman","given":"Les"},{"family":"Francini-Filho","given":"Ronaldo Bastos"}],"issued":{"date-parts":[["2013",1]]}}},{"id":191,"uris":["http://zotero.org/users/local/0pDY6SAD/items/CE79SIPL"],"itemData":{"id":191,"type":"article-journal","abstract":"Abstract\n            \n              Aim\n              Functional diversity encapsulates whole</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community responses to environmental gradients mediated by species traits. Under trait convergence, similar responses may cause distantly related taxa to exhibit spatially correlated functional diversity. We investigated whether similar responses of reef fish, coral and algal functional richness and disparity to the environment produce spatially correlated functional diversity patterns.\n            \n            \n              Location\n              Brazilian marine biogeographical province.\n            \n            \n              Taxon\n              Reef fish, corals, algae.\n            \n            \n              Methods\n              \n                We analysed data from 40 coastal and oceanic sites distributed across 27 degrees of latitude in the Brazilian province. Using traits, we measured functional richness (FRic) and disparity (Rao's\n                Q\n                ) and calculated Pearson's correlation () between pairs of metrics and taxa. We used Bayesian multivariate linear models to model taxa functional richness and disparity relative to sea surface temperature (SST), turbidity, salinity, species richness and region, and to estimate the residual correlation () between metrics after accounting for these variables.\n              \n            \n            \n              Results\n              \n                The best fitted model contained SST, species richness and region, and explained about 56% of the variation in FRic and Rao's\n                Q\n                across taxa. Yet, FRic and Rao's\n                Q\n                of fish, algae and corals responded differently to environmental variables. Functional diversity metrics were less correlated between algae and corals than compared to fish. Observed correlations of FRic and Rao's\n                Q\n                were low to intermediate across taxa (average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0.14), and residual correlations were even lower (average  =</w:instrText>
        </w:r>
        <w:r w:rsidR="006D3649">
          <w:rPr>
            <w:rFonts w:ascii="Times New Roman" w:eastAsia="Rubik" w:hAnsi="Times New Roman" w:cs="Times New Roman"/>
            <w:sz w:val="24"/>
            <w:szCs w:val="24"/>
          </w:rPr>
          <w:instrText> </w:instrText>
        </w:r>
        <w:r w:rsidR="006D3649">
          <w:rPr>
            <w:rFonts w:ascii="Rubik" w:eastAsia="Rubik" w:hAnsi="Rubik" w:cs="Rubik"/>
            <w:sz w:val="24"/>
            <w:szCs w:val="24"/>
          </w:rPr>
          <w:instrText>0.02).\n              \n            \n            \n              Main conclusions\n              SST, species richness and region had a widespread role in determining spatially congruent functional diversity offish, algae and corals across Brazilian reefs, despite their fundamentally different evolutionary histories. Low residual spatial correlations suggest that other mechanisms might also contribute to functional diversity patterns of reef taxa independently. Given the role of SST, species richness and region, the functional structure of these reefs might be compromised by climate change, pollution and overfishing.","container-title":"Journal of Biogeography","DOI":"10.1111/jbi.14599","ISSN":"0305-0270, 1365-2699","issue":"6","journalAbbreviation":"Journal of Biogeography","language":"en","page":"1163-1176","source":"DOI.org (Crossref)","title":"Functional diversity patterns of reef fish, corals and algae in the Brazilian biogeographical province","volume":"50","author":[{"family":"Luza","given":"André L."},{"family":"Aued","given":"Anaide W."},{"family":"Barneche","given":"Diego R."},{"family":"Dias","given":"Murilo S."},{"family":"Ferreira","given":"Carlos E. L."},{"family":"Floeter","given":"Sergio R."},{"family":"Francini</w:instrText>
        </w:r>
        <w:r w:rsidR="006D3649">
          <w:rPr>
            <w:rFonts w:ascii="Times New Roman" w:eastAsia="Rubik" w:hAnsi="Times New Roman" w:cs="Times New Roman"/>
            <w:sz w:val="24"/>
            <w:szCs w:val="24"/>
          </w:rPr>
          <w:instrText>‐</w:instrText>
        </w:r>
        <w:r w:rsidR="006D3649">
          <w:rPr>
            <w:rFonts w:ascii="Rubik" w:eastAsia="Rubik" w:hAnsi="Rubik" w:cs="Rubik"/>
            <w:sz w:val="24"/>
            <w:szCs w:val="24"/>
          </w:rPr>
          <w:instrText xml:space="preserve">Filho","given":"Ronaldo B."},{"family":"Longo","given":"Guilherme O."},{"family":"Quimbayo","given":"Juan P."},{"family":"Bender","given":"Mariana G."}],"issued":{"date-parts":[["2023",6]]}}}],"schema":"https://github.com/citation-style-language/schema/raw/master/csl-citation.json"}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(Coni et al., 2013; Luza et al., 2023a)</w:t>
        </w:r>
        <w:r w:rsidR="006D3649">
          <w:rPr>
            <w:rFonts w:ascii="Rubik" w:eastAsia="Rubik" w:hAnsi="Rubik" w:cs="Rubik"/>
            <w:sz w:val="24"/>
            <w:szCs w:val="24"/>
          </w:rPr>
          <w:fldChar w:fldCharType="end"/>
        </w:r>
        <w:r>
          <w:rPr>
            <w:rFonts w:ascii="Rubik" w:eastAsia="Rubik" w:hAnsi="Rubik" w:cs="Rubik"/>
            <w:sz w:val="24"/>
            <w:szCs w:val="24"/>
          </w:rPr>
          <w:t xml:space="preserve">. Despite offering numerous functions and ecosystem services, Brazilian reef environments are increasingly under the strain of escalating anthropogenic pressures at various scales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{"citationID":"Lr8u947t","properties":{"formattedCitation":"(Soares et al., 2021)","plainCitation":"(Soares et al., 2021)","noteIndex":0},"citationItems":[{"id":386,"uris":["http://zotero.org/users/local/0pDY6SAD/items/5AKU8DAW"],"itemData":{"id":386,"type":"article-journal","container-title":"Ocean &amp; Coastal Management","DOI":"10.1016/j.ocecoaman.2021.105692","ISSN":"09645691","journalAbbreviation":"Ocean &amp; Coastal Management","language":"en","page":"105692","source":"DOI.org (Crossref)","title":"Impacts of a changing environment on marginal coral reefs in the Tropical Southwestern Atlantic","volume":"210","author":[{"family":"Soares","given":"Marcelo Oliveira"},{"family":"Rossi","given":"Sergio"},{"family":"Gurgel","given":"Anne Rebouças"},{"family":"Lucas","given":"Caroline Costa"},{"family":"Tavares","given":"Tallita Cruz Lopes"},{"family":"Diniz","given":"Beatriz"},{"family":"Feitosa","given":"Caroline Vieira"},{"family":"Rabelo","given":"Emanuelle Fontenele"},{"family":"Pereira","given":"Pedro Henrique Cipresso"},{"family":"Kikuchi","given":"Ruy Kenji Papa De"},{"family":"Leão","given":"Zelinda M.A.N."},{"family":"Cruz","given":"Igor Cristino Silva"},{"family":"Carneiro","given":"Pedro Bastos De Macedo"},{"family":"Alvarez-Filip","given":"Lorenzo"}],"issued":{"date-parts":[["2021",9]]}}}],"schema":"https://github.com/citation-style-language/schema/raw/master/csl-citation.json"}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(Soares et al., 2021)</w:t>
        </w:r>
        <w:r w:rsidR="006D3649">
          <w:rPr>
            <w:rFonts w:ascii="Rubik" w:eastAsia="Rubik" w:hAnsi="Rubik" w:cs="Rubik"/>
            <w:sz w:val="24"/>
            <w:szCs w:val="24"/>
          </w:rPr>
          <w:fldChar w:fldCharType="end"/>
        </w:r>
        <w:r>
          <w:rPr>
            <w:rFonts w:ascii="Rubik" w:eastAsia="Rubik" w:hAnsi="Rubik" w:cs="Rubik"/>
            <w:sz w:val="24"/>
            <w:szCs w:val="24"/>
          </w:rPr>
          <w:t xml:space="preserve">. Here we detected a limited ability of reef fish assemblages to endure one of the main changes of the Anthropocene: the possible loss of corals. We observed higher levels of robustness of functional diversity to direct species loss, yet the indirect effects of coral loss on the species-habitat network structure were </w:t>
        </w:r>
        <w:r w:rsidR="009804A3">
          <w:rPr>
            <w:rFonts w:ascii="Rubik" w:eastAsia="Rubik" w:hAnsi="Rubik" w:cs="Rubik"/>
            <w:sz w:val="24"/>
            <w:szCs w:val="24"/>
          </w:rPr>
          <w:t xml:space="preserve">expressive </w:t>
        </w:r>
        <w:r>
          <w:rPr>
            <w:rFonts w:ascii="Rubik" w:eastAsia="Rubik" w:hAnsi="Rubik" w:cs="Rubik"/>
            <w:sz w:val="24"/>
            <w:szCs w:val="24"/>
          </w:rPr>
          <w:t xml:space="preserve">when considering indirect effects of coral species loss. Such coral loss stems from both global factors, like warming, and local impacts, including pollution and overfishing of herbivores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{"citationID":"hqwWAByu","properties":{"formattedCitation":"(Tebbett et al., 2023)","plainCitation":"(Tebbett et al., 2023)","noteIndex":0},"citationItems":[{"id":225,"uris":["http://zotero.org/users/local/0pDY6SAD/items/GFHHCU22"],"itemData":{"id":225,"type":"article-journal","container-title":"Nature Ecology &amp; Evolution","DOI":"10.1038/s41559-022-01937-2","ISSN":"2397-334X","issue":"1","journalAbbreviation":"Nat Ecol Evol","language":"en","page":"71-81","source":"DOI.org (Crossref)","title":"Benthic composition changes on coral reefs at global scales","volume":"7","author":[{"family":"Tebbett","given":"Sterling B."},{"family":"Connolly","given":"Sean R."},{"family":"Bellwood","given":"David R."}],"issued":{"date-parts":[["2023",1,9]]}}}],"schema":"https://github.com/citation-style-language/schema/raw/master/csl-citation.json"}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(Tebbett et al., 2023)</w:t>
        </w:r>
        <w:r w:rsidR="006D3649">
          <w:rPr>
            <w:rFonts w:ascii="Rubik" w:eastAsia="Rubik" w:hAnsi="Rubik" w:cs="Rubik"/>
            <w:sz w:val="24"/>
            <w:szCs w:val="24"/>
          </w:rPr>
          <w:fldChar w:fldCharType="end"/>
        </w:r>
        <w:r>
          <w:rPr>
            <w:rFonts w:ascii="Rubik" w:eastAsia="Rubik" w:hAnsi="Rubik" w:cs="Rubik"/>
            <w:sz w:val="24"/>
            <w:szCs w:val="24"/>
          </w:rPr>
          <w:t xml:space="preserve">. Coral-associated fishes exhibit a resilient functional structure in healthy reefs, potentially due to adaptation to marginal conditions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{"citationID":"MwYi0J1M","properties":{"formattedCitation":"(Wismer et al., 2019)","plainCitation":"(Wismer et al., 2019)","noteIndex":0},"citationItems":[{"id":404,"uris":["http://zotero.org/users/local/0pDY6SAD/items/WX2UBZLJ"],"itemData":{"id":404,"type":"article-journal","abstract":"Abstract\n            \n              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habitat-providing\n              Acropora\n              corals, we show that populations of obligate coral-dependent fishes, including\n              Pomacentrus moluccensis\n              ,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lack\n              Acropora\n              , following devastating climatic disturbances. This persistence without\n              Acropora\n              corals offers grounds for cautious optimism; for coral-dwelling fishes, corals may be a preferred habitat, not an obligate requirement.","container-title":"Communications Biology","DOI":"10.1038/s42003-019-0703-0","ISSN":"2399-3642","issue":"1","journalAbbreviation":"Commun Biol","language":"en","page":"456","source":"DOI.org (Crossref)","title":"Young fishes persist despite coral loss on the Great Barrier Reef","volume":"2","author":[{"family":"Wismer","given":"Sharon"},{"family":"Tebbett","given":"Sterling B."},{"family":"Streit","given":"Robert P."},{"family":"Bellwood","given":"David R."}],"issued":{"date-parts":[["2019",12,6]]}}}],"schema":"https://github.com/citation-style-language/schema/raw/master/csl-citation.json"}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(Wismer et al., 2019)</w:t>
        </w:r>
        <w:r w:rsidR="006D3649">
          <w:rPr>
            <w:rFonts w:ascii="Rubik" w:eastAsia="Rubik" w:hAnsi="Rubik" w:cs="Rubik"/>
            <w:sz w:val="24"/>
            <w:szCs w:val="24"/>
          </w:rPr>
          <w:fldChar w:fldCharType="end"/>
        </w:r>
        <w:r>
          <w:rPr>
            <w:rFonts w:ascii="Rubik" w:eastAsia="Rubik" w:hAnsi="Rubik" w:cs="Rubik"/>
            <w:sz w:val="24"/>
            <w:szCs w:val="24"/>
          </w:rPr>
          <w:t>. However, it remains an open question whether this resilience holds in scenarios where coral loss is driven by anthropogenic impacts. Human influence in the Brazilian province has been long-standing</w:t>
        </w:r>
        <w:r w:rsidR="006D3649">
          <w:rPr>
            <w:rFonts w:ascii="Rubik" w:eastAsia="Rubik" w:hAnsi="Rubik" w:cs="Rubik"/>
            <w:sz w:val="24"/>
            <w:szCs w:val="24"/>
          </w:rPr>
          <w:t xml:space="preserve">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{"citationID":"1glDAzOy","properties":{"formattedCitation":"(Eggertsen et al., 2024; Fogliarini et al., 2022)","plainCitation":"(Eggertsen et al., 2024; Fogliarini et al., 2022)","noteIndex":0},"citationItems":[{"id":324,"uris":["http://zotero.org/users/local/0pDY6SAD/items/KVCTT6LG"],"itemData":{"id":324,"type":"article-journal","container-title":"Reviews in Fish Biology and Fisheries","DOI":"10.1007/s11160-023-09826-y","ISSN":"0960-3166, 1573-5184","issue":"1","journalAbbreviation":"Rev Fish Biol Fisheries","language":"en","page":"511-538","source":"DOI.org (Crossref)","title":"Complexities of reef fisheries in Brazil: a retrospective and functional approach","title-short":"Complexities of reef fisheries in Brazil","volume":"34","author":[{"family":"Eggertsen","given":"Linda"},{"family":"Luza","given":"André L."},{"family":"Cordeiro","given":"César A. M. M."},{"family":"Dambros","given":"Cristian"},{"family":"Ferreira","given":"Carlos E. L."},{"family":"Floeter","given":"Sergio R."},{"family":"B. Francini-Filho","given":"Ronaldo"},{"family":"Freire","given":"Kátia M. F."},{"family":"Gasalla","given":"Maria A."},{"family":"Giarrizzo","given":"Tommaso"},{"family":"Giglio","given":"Vinicius J."},{"family":"Hanazaki","given":"Natalia"},{"family":"Lopes","given":"Priscila F. M."},{"family":"Longo","given":"Guilherme O."},{"family":"Luiz","given":"Osmar J."},{"family":"Magris","given":"Rafael A."},{"family":"Mendes","given":"Thiago C."},{"family":"Pinheiro","given":"Hudson T."},{"family":"Quimbayo","given":"Juan P."},{"family":"Reis-Filho","given":"José Amorim"},{"family":"Vila-Nova","given":"Daniele A."},{"family":"Bender","given":"Mariana G."}],"issued":{"date-parts":[["2024",3]]}}},{"id":330,"uris":["http://zotero.org/users/local/0pDY6SAD/items/G53PZB5E"],"itemData":{"id":330,"type":"article-journal","container-title":"Perspectives in Ecology and Conservation","DOI":"10.1016/j.pecon.2022.05.003","ISSN":"25300644","issue":"3","journalAbbreviation":"Perspectives in Ecology and Conservation","language":"en","page":"231-239","source":"DOI.org (Crossref)","title":"Sailing into the past: Nautical charts reveal changes over 160 years in the largest reef complex in the South Atlantic Ocean","title-short":"Sailing into the past","volume":"20","author":[{"family":"Fogliarini","given":"Carine O."},{"family":"Longo","given":"Guilherme O."},{"family":"Francini-Filho","given":"Ronaldo B."},{"family":"McClenachan","given":"Loren"},{"family":"Bender","given":"Mariana G."}],"issued":{"date-parts":[["2022",7]]}}}],"schema":"https://github.com/citation-style-language/schema/raw/master/csl-citation.json"}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(Eggertsen et al., 2024; Fogliarini et al., 2022)</w:t>
        </w:r>
        <w:r w:rsidR="006D3649">
          <w:rPr>
            <w:rFonts w:ascii="Rubik" w:eastAsia="Rubik" w:hAnsi="Rubik" w:cs="Rubik"/>
            <w:sz w:val="24"/>
            <w:szCs w:val="24"/>
          </w:rPr>
          <w:fldChar w:fldCharType="end"/>
        </w:r>
        <w:r>
          <w:rPr>
            <w:rFonts w:ascii="Rubik" w:eastAsia="Rubik" w:hAnsi="Rubik" w:cs="Rubik"/>
            <w:sz w:val="24"/>
            <w:szCs w:val="24"/>
          </w:rPr>
          <w:t xml:space="preserve">, and there is scant historical data on what may have already been lost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{"citationID":"hp3blbuy","properties":{"formattedCitation":"(Fogliarini et al., 2022)","plainCitation":"(Fogliarini et al., 2022)","noteIndex":0},"citationItems":[{"id":330,"uris":["http://zotero.org/users/local/0pDY6SAD/items/G53PZB5E"],"itemData":{"id":330,"type":"article-journal","container-title":"Perspectives in Ecology and Conservation","DOI":"10.1016/j.pecon.2022.05.003","ISSN":"25300644","issue":"3","journalAbbreviation":"Perspectives in Ecology and Conservation","language":"en","page":"231-239","source":"DOI.org (Crossref)","title":"Sailing into the past: Nautical charts reveal changes over 160 years in the largest reef complex in the South Atlantic Ocean","title-short":"Sailing into the past","volume":"20","author":[{"family":"Fogliarini","given":"Carine O."},{"family":"Longo","given":"Guilherme O."},{"family":"Francini-Filho","given":"Ronaldo B."},{"family":"McClenachan","given":"Loren"},{"family":"Bender","given":"Mariana G."}],"issued":{"date-parts":[["2022",7]]}}}],"schema":"https://github.com/citation-style-language/schema/raw/master/csl-citation.json"}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(Fogliarini et al., 2022)</w:t>
        </w:r>
        <w:r w:rsidR="006D3649">
          <w:rPr>
            <w:rFonts w:ascii="Rubik" w:eastAsia="Rubik" w:hAnsi="Rubik" w:cs="Rubik"/>
            <w:sz w:val="24"/>
            <w:szCs w:val="24"/>
          </w:rPr>
          <w:fldChar w:fldCharType="end"/>
        </w:r>
        <w:r>
          <w:rPr>
            <w:rFonts w:ascii="Rubik" w:eastAsia="Rubik" w:hAnsi="Rubik" w:cs="Rubik"/>
            <w:sz w:val="24"/>
            <w:szCs w:val="24"/>
          </w:rPr>
          <w:t>. Furthermore, many coral-associated and co-occurring fishes are also directly affected by overfishing or aquarium trade</w:t>
        </w:r>
        <w:r w:rsidR="006D3649">
          <w:rPr>
            <w:rFonts w:ascii="Rubik" w:eastAsia="Rubik" w:hAnsi="Rubik" w:cs="Rubik"/>
            <w:sz w:val="24"/>
            <w:szCs w:val="24"/>
          </w:rPr>
          <w:t xml:space="preserve"> </w:t>
        </w:r>
        <w:r w:rsidR="006D3649">
          <w:rPr>
            <w:rFonts w:ascii="Rubik" w:eastAsia="Rubik" w:hAnsi="Rubik" w:cs="Rubik"/>
            <w:sz w:val="24"/>
            <w:szCs w:val="24"/>
          </w:rPr>
          <w:fldChar w:fldCharType="begin"/>
        </w:r>
        <w:r w:rsidR="006D3649">
          <w:rPr>
            <w:rFonts w:ascii="Rubik" w:eastAsia="Rubik" w:hAnsi="Rubik" w:cs="Rubik"/>
            <w:sz w:val="24"/>
            <w:szCs w:val="24"/>
          </w:rPr>
          <w:instrText xml:space="preserve"> ADDIN ZOTERO_ITEM CSL_CITATION {"citationID":"j3Oz7hNm","properties":{"formattedCitation":"(Carvalho et al., 2022; Gasparini et al., 2005)","plainCitation":"(Carvalho et al., 2022; Gasparini et al., 2005)","noteIndex":0},"citationItems":[{"id":310,"uris":["http://zotero.org/users/local/0pDY6SAD/items/LGNM7DTM"],"itemData":{"id":310,"type":"article-journal","container-title":"Marine Policy","DOI":"10.1016/j.marpol.2022.105305","ISSN":"0308597X","journalAbbreviation":"Marine Policy","language":"en","page":"105305","source":"DOI.org (Crossref)","title":"The marine ornamental market in Brazil (Southwestern Atlantic) frequently trades prohibited and endangered species, and threatens the ecosystem role of cleaning mutualism","volume":"146","author":[{"family":"Carvalho","given":"Laila M."},{"family":"Mies","given":"Miguel"},{"family":"Inagaki","given":"Kelly Y."},{"family":"Sanches","given":"Eduardo G."},{"family":"Souza","given":"Marcelo R."},{"family":"Longo","given":"Guilherme O."},{"family":"Tomás","given":"Acácio R.G."}],"issued":{"date-parts":[["2022",12]]}}},{"id":335,"uris":["http://zotero.org/users/local/0pDY6SAD/items/YQASDAVV"],"itemData":{"id":335,"type":"article-journal","container-title":"Biodiversity and Conservation","DOI":"10.1007/s10531-004-0222-1","ISSN":"0960-3115, 1572-9710","issue":"12","journalAbbreviation":"Biodivers Conserv","language":"en","license":"http://www.springer.com/tdm","page":"2883-2899","source":"DOI.org (Crossref)","title":"Marine Ornamental Trade in Brazil","volume":"14","author":[{"family":"Gasparini","given":"J. L."},{"family":"Floeter","given":"S. R."},{"family":"Ferreira","given":"C. E. L."},{"family":"Sazima","given":"I."}],"issued":{"date-parts":[["2005",11]]}}}],"schema":"https://github.com/citation-style-language/schema/raw/master/csl-citation.json"} </w:instrText>
        </w:r>
        <w:r w:rsidR="006D3649">
          <w:rPr>
            <w:rFonts w:ascii="Rubik" w:eastAsia="Rubik" w:hAnsi="Rubik" w:cs="Rubik"/>
            <w:sz w:val="24"/>
            <w:szCs w:val="24"/>
          </w:rPr>
          <w:fldChar w:fldCharType="separate"/>
        </w:r>
        <w:r w:rsidR="006D3649" w:rsidRPr="006D3649">
          <w:rPr>
            <w:rFonts w:ascii="Rubik" w:hAnsi="Rubik" w:cs="Rubik"/>
            <w:sz w:val="24"/>
          </w:rPr>
          <w:t>(Carvalho et al., 2022; Gasparini et al., 2005)</w:t>
        </w:r>
        <w:r w:rsidR="006D3649">
          <w:rPr>
            <w:rFonts w:ascii="Rubik" w:eastAsia="Rubik" w:hAnsi="Rubik" w:cs="Rubik"/>
            <w:sz w:val="24"/>
            <w:szCs w:val="24"/>
          </w:rPr>
          <w:fldChar w:fldCharType="end"/>
        </w:r>
        <w:r>
          <w:rPr>
            <w:rFonts w:ascii="Rubik" w:eastAsia="Rubik" w:hAnsi="Rubik" w:cs="Rubik"/>
            <w:sz w:val="24"/>
            <w:szCs w:val="24"/>
          </w:rPr>
          <w:t>. This combination of factors can lead to additive effects, potentially setting off a cycle of extinction capable of eroding critical ecological processes mediated by unique species and function entities. Our study represents a significant conceptual advancement in coextinction analysis for two reasons: it evaluates network robustness within a biodiverse, complex, and threatened ecosystem, and it delves deeper than just the taxonomic facet of biodiversity to include a functional perspective. Overall, ecological networks offer a rich theoretical and empirical basis for grappling with the complex implications of the Anthropocene crisis.</w:t>
        </w:r>
      </w:ins>
    </w:p>
    <w:p w14:paraId="000000A9" w14:textId="77777777" w:rsidR="00AD720D" w:rsidRDefault="00AD720D">
      <w:pPr>
        <w:spacing w:line="480" w:lineRule="auto"/>
        <w:rPr>
          <w:ins w:id="1019" w:author="André Luís Luza" w:date="2024-08-13T21:42:00Z"/>
          <w:rFonts w:ascii="Rubik" w:eastAsia="Rubik" w:hAnsi="Rubik" w:cs="Rubik"/>
          <w:b/>
          <w:sz w:val="24"/>
          <w:szCs w:val="24"/>
        </w:rPr>
      </w:pPr>
    </w:p>
    <w:p w14:paraId="000000AA" w14:textId="77777777" w:rsidR="00AD720D" w:rsidRDefault="004B2E2A">
      <w:pPr>
        <w:spacing w:line="480" w:lineRule="auto"/>
        <w:rPr>
          <w:ins w:id="1020" w:author="André Luís Luza" w:date="2024-08-13T21:42:00Z"/>
          <w:rFonts w:ascii="Rubik" w:eastAsia="Rubik" w:hAnsi="Rubik" w:cs="Rubik"/>
          <w:b/>
          <w:sz w:val="24"/>
          <w:szCs w:val="24"/>
        </w:rPr>
      </w:pPr>
      <w:ins w:id="1021" w:author="André Luís Luza" w:date="2024-08-13T21:42:00Z">
        <w:r>
          <w:rPr>
            <w:rFonts w:ascii="Rubik" w:eastAsia="Rubik" w:hAnsi="Rubik" w:cs="Rubik"/>
            <w:b/>
            <w:sz w:val="24"/>
            <w:szCs w:val="24"/>
          </w:rPr>
          <w:t>Data availability statement</w:t>
        </w:r>
      </w:ins>
    </w:p>
    <w:p w14:paraId="000000AB" w14:textId="77777777" w:rsidR="00AD720D" w:rsidRDefault="004B2E2A">
      <w:pPr>
        <w:spacing w:line="480" w:lineRule="auto"/>
        <w:rPr>
          <w:ins w:id="1022" w:author="André Luís Luza" w:date="2024-08-13T21:42:00Z"/>
          <w:rFonts w:ascii="Rubik" w:eastAsia="Rubik" w:hAnsi="Rubik" w:cs="Rubik"/>
          <w:sz w:val="24"/>
          <w:szCs w:val="24"/>
        </w:rPr>
      </w:pPr>
      <w:ins w:id="1023" w:author="André Luís Luza" w:date="2024-08-13T21:42:00Z">
        <w:r>
          <w:rPr>
            <w:rFonts w:ascii="Rubik" w:eastAsia="Rubik" w:hAnsi="Rubik" w:cs="Rubik"/>
            <w:sz w:val="24"/>
            <w:szCs w:val="24"/>
          </w:rPr>
          <w:t xml:space="preserve">This project is on GitHub: </w:t>
        </w:r>
        <w:r w:rsidR="000A6B93">
          <w:rPr>
            <w:rFonts w:ascii="Rubik" w:eastAsia="Rubik" w:hAnsi="Rubik" w:cs="Rubik"/>
            <w:sz w:val="24"/>
            <w:szCs w:val="24"/>
            <w:u w:val="single"/>
          </w:rPr>
          <w:fldChar w:fldCharType="begin"/>
        </w:r>
        <w:r w:rsidR="000A6B93">
          <w:rPr>
            <w:rFonts w:ascii="Rubik" w:eastAsia="Rubik" w:hAnsi="Rubik" w:cs="Rubik"/>
            <w:sz w:val="24"/>
            <w:szCs w:val="24"/>
            <w:u w:val="single"/>
          </w:rPr>
          <w:instrText xml:space="preserve"> HYPERLINK "https://github.com/andreluza/species_habitat_interactions.git" \h </w:instrText>
        </w:r>
        <w:r w:rsidR="000A6B93">
          <w:rPr>
            <w:rFonts w:ascii="Rubik" w:eastAsia="Rubik" w:hAnsi="Rubik" w:cs="Rubik"/>
            <w:sz w:val="24"/>
            <w:szCs w:val="24"/>
            <w:u w:val="single"/>
          </w:rPr>
          <w:fldChar w:fldCharType="separate"/>
        </w:r>
        <w:r>
          <w:rPr>
            <w:rFonts w:ascii="Rubik" w:eastAsia="Rubik" w:hAnsi="Rubik" w:cs="Rubik"/>
            <w:sz w:val="24"/>
            <w:szCs w:val="24"/>
            <w:u w:val="single"/>
          </w:rPr>
          <w:t>https://github.com/andreluza/species_habitat_interactions.git</w:t>
        </w:r>
        <w:r w:rsidR="000A6B93">
          <w:rPr>
            <w:rFonts w:ascii="Rubik" w:eastAsia="Rubik" w:hAnsi="Rubik" w:cs="Rubik"/>
            <w:sz w:val="24"/>
            <w:szCs w:val="24"/>
            <w:u w:val="single"/>
          </w:rPr>
          <w:fldChar w:fldCharType="end"/>
        </w:r>
        <w:r>
          <w:rPr>
            <w:rFonts w:ascii="Rubik" w:eastAsia="Rubik" w:hAnsi="Rubik" w:cs="Rubik"/>
            <w:sz w:val="24"/>
            <w:szCs w:val="24"/>
          </w:rPr>
          <w:t>. Basic data supporting analyses will be made public after the acceptance of the manuscript.</w:t>
        </w:r>
      </w:ins>
    </w:p>
    <w:p w14:paraId="000000AC" w14:textId="77777777" w:rsidR="00AD720D" w:rsidRDefault="00AD720D">
      <w:pPr>
        <w:spacing w:line="480" w:lineRule="auto"/>
        <w:rPr>
          <w:ins w:id="1024" w:author="André Luís Luza" w:date="2024-08-13T21:42:00Z"/>
          <w:rFonts w:ascii="Rubik" w:eastAsia="Rubik" w:hAnsi="Rubik" w:cs="Rubik"/>
          <w:sz w:val="24"/>
          <w:szCs w:val="24"/>
        </w:rPr>
      </w:pPr>
    </w:p>
    <w:p w14:paraId="000000AD" w14:textId="77777777" w:rsidR="00AD720D" w:rsidRDefault="004B2E2A">
      <w:pPr>
        <w:spacing w:line="480" w:lineRule="auto"/>
        <w:rPr>
          <w:ins w:id="1025" w:author="André Luís Luza" w:date="2024-08-13T21:42:00Z"/>
          <w:rFonts w:ascii="Rubik" w:eastAsia="Rubik" w:hAnsi="Rubik" w:cs="Rubik"/>
          <w:b/>
          <w:sz w:val="24"/>
          <w:szCs w:val="24"/>
        </w:rPr>
      </w:pPr>
      <w:ins w:id="1026" w:author="André Luís Luza" w:date="2024-08-13T21:42:00Z">
        <w:r>
          <w:rPr>
            <w:rFonts w:ascii="Rubik" w:eastAsia="Rubik" w:hAnsi="Rubik" w:cs="Rubik"/>
            <w:b/>
            <w:sz w:val="24"/>
            <w:szCs w:val="24"/>
          </w:rPr>
          <w:t>References</w:t>
        </w:r>
      </w:ins>
    </w:p>
    <w:p w14:paraId="76D83819" w14:textId="77777777" w:rsidR="00633A66" w:rsidRDefault="00AB7E63" w:rsidP="00633A66">
      <w:pPr>
        <w:pStyle w:val="Bibliografia"/>
        <w:rPr>
          <w:ins w:id="1027" w:author="André Luís Luza" w:date="2024-08-13T21:42:00Z"/>
        </w:rPr>
      </w:pPr>
      <w:ins w:id="1028" w:author="André Luís Luza" w:date="2024-08-13T21:42:00Z">
        <w:r>
          <w:rPr>
            <w:rFonts w:ascii="Rubik" w:eastAsia="Rubik" w:hAnsi="Rubik" w:cs="Rubik"/>
            <w:highlight w:val="white"/>
          </w:rPr>
          <w:fldChar w:fldCharType="begin"/>
        </w:r>
        <w:r>
          <w:rPr>
            <w:rFonts w:ascii="Rubik" w:eastAsia="Rubik" w:hAnsi="Rubik" w:cs="Rubik"/>
            <w:highlight w:val="white"/>
          </w:rPr>
          <w:instrText xml:space="preserve"> ADDIN ZOTERO_BIBL {"uncited":[],"omitted":[],"custom":[]} CSL_BIBLIOGRAPHY </w:instrText>
        </w:r>
        <w:r>
          <w:rPr>
            <w:rFonts w:ascii="Rubik" w:eastAsia="Rubik" w:hAnsi="Rubik" w:cs="Rubik"/>
            <w:highlight w:val="white"/>
          </w:rPr>
          <w:fldChar w:fldCharType="separate"/>
        </w:r>
        <w:r w:rsidR="00633A66">
          <w:t>Albert, R. and Barabási, A.-L.: Statistical mechanics of complex networks, Rev. Mod. Phys., 74, 47–97, https://doi.org/10.1103/RevModPhys.74.47, 2002.</w:t>
        </w:r>
      </w:ins>
    </w:p>
    <w:p w14:paraId="5FED0A9F" w14:textId="77777777" w:rsidR="00633A66" w:rsidRDefault="00633A66" w:rsidP="00633A66">
      <w:pPr>
        <w:pStyle w:val="Bibliografia"/>
        <w:rPr>
          <w:ins w:id="1029" w:author="André Luís Luza" w:date="2024-08-13T21:42:00Z"/>
        </w:rPr>
      </w:pPr>
      <w:ins w:id="1030" w:author="André Luís Luza" w:date="2024-08-13T21:42:00Z">
        <w:r>
          <w:t>Alvarez-Filip, L., Gill, J. A., and Dulvy, N. K.: Complex reef architecture supports more small-bodied fishes and longer food chains on Caribbean reefs, Ecosphere, 2, art118, https://doi.org/10.1890/ES11-00185.1, 2011.</w:t>
        </w:r>
      </w:ins>
    </w:p>
    <w:p w14:paraId="23BD5333" w14:textId="77777777" w:rsidR="00633A66" w:rsidRDefault="00633A66" w:rsidP="00633A66">
      <w:pPr>
        <w:pStyle w:val="Bibliografia"/>
        <w:rPr>
          <w:ins w:id="1031" w:author="André Luís Luza" w:date="2024-08-13T21:42:00Z"/>
        </w:rPr>
      </w:pPr>
      <w:ins w:id="1032" w:author="André Luís Luza" w:date="2024-08-13T21:42:00Z">
        <w:r>
          <w:t>Anderson, L., McLean, M., Houk, P., Graham, C., Kanemoto, K., Terk, E., McLeod, E., and Beger, M.: Decoupling linked coral and fish trait structure, Mar. Ecol. Prog. Ser., 689, 19–32, https://doi.org/10.3354/meps14023, 2022.</w:t>
        </w:r>
      </w:ins>
    </w:p>
    <w:p w14:paraId="312D9269" w14:textId="77777777" w:rsidR="00633A66" w:rsidRDefault="00633A66" w:rsidP="00633A66">
      <w:pPr>
        <w:pStyle w:val="Bibliografia"/>
        <w:rPr>
          <w:ins w:id="1033" w:author="André Luís Luza" w:date="2024-08-13T21:42:00Z"/>
        </w:rPr>
      </w:pPr>
      <w:ins w:id="1034" w:author="André Luís Luza" w:date="2024-08-13T21:42:00Z">
        <w:r>
          <w:t>Aued, A. W., Smith, F., Quimbayo, J. P., Cândido, D. V., Longo, G. O., Ferreira, C. E. L., Witman, J. D., Floeter, S. R., and Segal, B.: Large-scale patterns of benthic marine communities in the Brazilian Province, PLoS ONE, 13, e0198452, https://doi.org/10.1371/journal.pone.0198452, 2018.</w:t>
        </w:r>
      </w:ins>
    </w:p>
    <w:p w14:paraId="3C56998A" w14:textId="77777777" w:rsidR="00633A66" w:rsidRDefault="00633A66" w:rsidP="00633A66">
      <w:pPr>
        <w:pStyle w:val="Bibliografia"/>
        <w:rPr>
          <w:ins w:id="1035" w:author="André Luís Luza" w:date="2024-08-13T21:42:00Z"/>
        </w:rPr>
      </w:pPr>
      <w:ins w:id="1036" w:author="André Luís Luza" w:date="2024-08-13T21:42:00Z">
        <w:r>
          <w:t>Bane, M. S., Pocock, M. J. O., and James, R.: Effects of model choice, network structure, and interaction strengths on knockout extinction models of ecological robustness, Ecology and Evolution, 8, 10794–10804, https://doi.org/10.1002/ece3.4529, 2018.</w:t>
        </w:r>
      </w:ins>
    </w:p>
    <w:p w14:paraId="614D2357" w14:textId="77777777" w:rsidR="00633A66" w:rsidRDefault="00633A66" w:rsidP="00633A66">
      <w:pPr>
        <w:pStyle w:val="Bibliografia"/>
        <w:rPr>
          <w:ins w:id="1037" w:author="André Luís Luza" w:date="2024-08-13T21:42:00Z"/>
        </w:rPr>
      </w:pPr>
      <w:ins w:id="1038" w:author="André Luís Luza" w:date="2024-08-13T21:42:00Z">
        <w:r>
          <w:t>Banha, T. N. S., Capel, K. C. C., Kitahara, M. V., Francini-Filho, R. B., Francini, C. L. B., Sumida, P. Y. G., and Mies, M.: Low coral mortality during the most intense bleaching event ever recorded in subtropical Southwestern Atlantic reefs, Coral Reefs, 39, 515–521, https://doi.org/10.1007/s00338-019-01856-y, 2020.</w:t>
        </w:r>
      </w:ins>
    </w:p>
    <w:p w14:paraId="6751A322" w14:textId="77777777" w:rsidR="00633A66" w:rsidRDefault="00633A66" w:rsidP="00633A66">
      <w:pPr>
        <w:pStyle w:val="Bibliografia"/>
        <w:rPr>
          <w:ins w:id="1039" w:author="André Luís Luza" w:date="2024-08-13T21:42:00Z"/>
        </w:rPr>
      </w:pPr>
      <w:ins w:id="1040" w:author="André Luís Luza" w:date="2024-08-13T21:42:00Z">
        <w:r>
          <w:t>Bascompte, J., Melián, C. J., and Sala, E.: Interaction strength combinations and the overfishing of a marine food web, Proc. Natl. Acad. Sci. U.S.A., 102, 5443–5447, https://doi.org/10.1073/pnas.0501562102, 2005.</w:t>
        </w:r>
      </w:ins>
    </w:p>
    <w:p w14:paraId="41EC4A16" w14:textId="77777777" w:rsidR="00633A66" w:rsidRDefault="00633A66" w:rsidP="00633A66">
      <w:pPr>
        <w:pStyle w:val="Bibliografia"/>
        <w:rPr>
          <w:ins w:id="1041" w:author="André Luís Luza" w:date="2024-08-13T21:42:00Z"/>
        </w:rPr>
      </w:pPr>
      <w:ins w:id="1042" w:author="André Luís Luza" w:date="2024-08-13T21:42:00Z">
        <w:r>
          <w:t>Bastazini, V. A., Debastiani, V. J., Azambuja, B. O., Guimarães, P. R., and Pillar, V. D.: Loss of Generalist Plant Species and Functional Diversity Decreases the Robustness of a Seed Dispersal Network, Envir. Conserv., 46, 52–58, https://doi.org/10.1017/S0376892918000334, 2019.</w:t>
        </w:r>
      </w:ins>
    </w:p>
    <w:p w14:paraId="20E2F5B3" w14:textId="77777777" w:rsidR="00633A66" w:rsidRDefault="00633A66" w:rsidP="00633A66">
      <w:pPr>
        <w:pStyle w:val="Bibliografia"/>
        <w:rPr>
          <w:ins w:id="1043" w:author="André Luís Luza" w:date="2024-08-13T21:42:00Z"/>
        </w:rPr>
      </w:pPr>
      <w:ins w:id="1044" w:author="André Luís Luza" w:date="2024-08-13T21:42:00Z">
        <w:r>
          <w:t>Bastazini, V. A. G., Debastiani, V., Cappelatti, L., Guimarães, P., and Pillar, V. D.: The role of evolutionary modes for trait-based cascades in mutualistic networks, Ecological Modelling, 470, 109983, https://doi.org/10.1016/j.ecolmodel.2022.109983, 2022.</w:t>
        </w:r>
      </w:ins>
    </w:p>
    <w:p w14:paraId="3DF8A759" w14:textId="77777777" w:rsidR="00633A66" w:rsidRDefault="00633A66" w:rsidP="00633A66">
      <w:pPr>
        <w:pStyle w:val="Bibliografia"/>
        <w:rPr>
          <w:ins w:id="1045" w:author="André Luís Luza" w:date="2024-08-13T21:42:00Z"/>
        </w:rPr>
      </w:pPr>
      <w:ins w:id="1046" w:author="André Luís Luza" w:date="2024-08-13T21:42:00Z">
        <w:r>
          <w:t>Bellwood, D. R., Hughes, T. P., Folke, C., and Nyström, M.: Confronting the coral reef crisis, Nature, 429, 827–833, https://doi.org/10.1038/nature02691, 2004.</w:t>
        </w:r>
      </w:ins>
    </w:p>
    <w:p w14:paraId="0738DA93" w14:textId="77777777" w:rsidR="00633A66" w:rsidRDefault="00633A66" w:rsidP="00633A66">
      <w:pPr>
        <w:pStyle w:val="Bibliografia"/>
        <w:rPr>
          <w:ins w:id="1047" w:author="André Luís Luza" w:date="2024-08-13T21:42:00Z"/>
        </w:rPr>
      </w:pPr>
      <w:ins w:id="1048" w:author="André Luís Luza" w:date="2024-08-13T21:42:00Z">
        <w:r>
          <w:t>Bellwood, D. R., Streit, R. P., Brandl, S. J., and Tebbett, S. B.: The meaning of the term ‘function’ in ecology: A coral reef perspective, Functional Ecology, 33, 948–961, https://doi.org/10.1111/1365-2435.13265, 2019.</w:t>
        </w:r>
      </w:ins>
    </w:p>
    <w:p w14:paraId="2B25F9B1" w14:textId="77777777" w:rsidR="00633A66" w:rsidRDefault="00633A66" w:rsidP="00633A66">
      <w:pPr>
        <w:pStyle w:val="Bibliografia"/>
        <w:rPr>
          <w:ins w:id="1049" w:author="André Luís Luza" w:date="2024-08-13T21:42:00Z"/>
        </w:rPr>
      </w:pPr>
      <w:ins w:id="1050" w:author="André Luís Luza" w:date="2024-08-13T21:42:00Z">
        <w:r>
          <w:t>Blanchet, F. G., Cazelles, K., and Gravel, D.: Co</w:t>
        </w:r>
        <w:r>
          <w:rPr>
            <w:rFonts w:ascii="Cambria Math" w:hAnsi="Cambria Math" w:cs="Cambria Math"/>
          </w:rPr>
          <w:t>‐</w:t>
        </w:r>
        <w:r>
          <w:t>occurrence is not evidence of ecological interactions, Ecology Letters, 23, 1050–1063, https://doi.org/10.1111/ele.13525, 2020.</w:t>
        </w:r>
      </w:ins>
    </w:p>
    <w:p w14:paraId="6AE8CF4B" w14:textId="77777777" w:rsidR="00633A66" w:rsidRDefault="00633A66" w:rsidP="00633A66">
      <w:pPr>
        <w:pStyle w:val="Bibliografia"/>
        <w:rPr>
          <w:ins w:id="1051" w:author="André Luís Luza" w:date="2024-08-13T21:42:00Z"/>
        </w:rPr>
      </w:pPr>
      <w:ins w:id="1052" w:author="André Luís Luza" w:date="2024-08-13T21:42:00Z">
        <w:r>
          <w:t>Bleuel, J., Pennino, M. G., and Longo, G. O.: Coral distribution and bleaching vulnerability areas in Southwestern Atlantic under ocean warming, Sci Rep, 11, 12833, https://doi.org/10.1038/s41598-021-92202-2, 2021.</w:t>
        </w:r>
      </w:ins>
    </w:p>
    <w:p w14:paraId="006561D7" w14:textId="77777777" w:rsidR="00633A66" w:rsidRDefault="00633A66" w:rsidP="00633A66">
      <w:pPr>
        <w:pStyle w:val="Bibliografia"/>
        <w:rPr>
          <w:ins w:id="1053" w:author="André Luís Luza" w:date="2024-08-13T21:42:00Z"/>
        </w:rPr>
      </w:pPr>
      <w:ins w:id="1054" w:author="André Luís Luza" w:date="2024-08-13T21:42:00Z">
        <w:r>
          <w:t>Blowes, S. A., Supp, S. R., Antão, L. H., Bates, A., Bruelheide, H., Chase, J. M., Moyes, F., Magurran, A., McGill, B., Myers-Smith, I. H., Winter, M., Bjorkman, A. D., Bowler, D. E., Byrnes, J. E. K., Gonzalez, A., Hines, J., Isbell, F., Jones, H. P., Navarro, L. M., Thompson, P. L., Vellend, M., Waldock, C., and Dornelas, M.: The geography of biodiversity change in marine and terrestrial assemblages, Science, 366, 339–345, https://doi.org/10.1126/science.aaw1620, 2019.</w:t>
        </w:r>
      </w:ins>
    </w:p>
    <w:p w14:paraId="4C6736AB" w14:textId="77777777" w:rsidR="00633A66" w:rsidRDefault="00633A66" w:rsidP="00633A66">
      <w:pPr>
        <w:pStyle w:val="Bibliografia"/>
        <w:rPr>
          <w:ins w:id="1055" w:author="André Luís Luza" w:date="2024-08-13T21:42:00Z"/>
        </w:rPr>
      </w:pPr>
      <w:ins w:id="1056" w:author="André Luís Luza" w:date="2024-08-13T21:42:00Z">
        <w:r>
          <w:t>Brandl, S. J., Rasher, D. B., Côté, I. M., Casey, J. M., Darling, E. S., Lefcheck, J. S., and Duffy, J. E.: Coral reef ecosystem functioning: eight core processes and the role of biodiversity, Frontiers in Ecol &amp; Environ, 17, 445–454, https://doi.org/10.1002/fee.2088, 2019.</w:t>
        </w:r>
      </w:ins>
    </w:p>
    <w:p w14:paraId="2EA9157E" w14:textId="77777777" w:rsidR="00633A66" w:rsidRDefault="00633A66" w:rsidP="00633A66">
      <w:pPr>
        <w:pStyle w:val="Bibliografia"/>
        <w:rPr>
          <w:ins w:id="1057" w:author="André Luís Luza" w:date="2024-08-13T21:42:00Z"/>
        </w:rPr>
      </w:pPr>
      <w:ins w:id="1058" w:author="André Luís Luza" w:date="2024-08-13T21:42:00Z">
        <w:r>
          <w:t>Braz, G. B., Lacerda, C. H. F., Evangelista, H., Güth, A. Z., Rumbelsperger, A. M. B., Capel, K. C. C., Dall’Occo, P. L., and Mies, M.: Unprecedented erosion of Mussismilia harttii, a major reef-building species in the Southwestern Atlantic, after the 2019 bleaching event, Coral Reefs, 41, 1537–1548, https://doi.org/10.1007/s00338-022-02303-1, 2022.</w:t>
        </w:r>
      </w:ins>
    </w:p>
    <w:p w14:paraId="27AA3CB2" w14:textId="77777777" w:rsidR="00633A66" w:rsidRDefault="00633A66" w:rsidP="00633A66">
      <w:pPr>
        <w:pStyle w:val="Bibliografia"/>
        <w:rPr>
          <w:ins w:id="1059" w:author="André Luís Luza" w:date="2024-08-13T21:42:00Z"/>
        </w:rPr>
      </w:pPr>
      <w:ins w:id="1060" w:author="André Luís Luza" w:date="2024-08-13T21:42:00Z">
        <w:r>
          <w:t>Brodie, J. F., Aslan, C. E., Rogers, H. S., Redford, K. H., Maron, J. L., Bronstein, J. L., and Groves, C. R.: Secondary extinctions of biodiversity, Trends in Ecology &amp; Evolution, 29, 664–672, https://doi.org/10.1016/j.tree.2014.09.012, 2014.</w:t>
        </w:r>
      </w:ins>
    </w:p>
    <w:p w14:paraId="48E73BCD" w14:textId="77777777" w:rsidR="00633A66" w:rsidRDefault="00633A66" w:rsidP="00633A66">
      <w:pPr>
        <w:pStyle w:val="Bibliografia"/>
        <w:rPr>
          <w:ins w:id="1061" w:author="André Luís Luza" w:date="2024-08-13T21:42:00Z"/>
        </w:rPr>
      </w:pPr>
      <w:ins w:id="1062" w:author="André Luís Luza" w:date="2024-08-13T21:42:00Z">
        <w:r>
          <w:t>Burgos, E., Ceva, H., Perazzo, R. P. J., Devoto, M., Medan, D., Zimmermann, M., and María Delbue, A.: Why nestedness in mutualistic networks?, Journal of Theoretical Biology, 249, 307–313, https://doi.org/10.1016/j.jtbi.2007.07.030, 2007.</w:t>
        </w:r>
      </w:ins>
    </w:p>
    <w:p w14:paraId="69EDF7B8" w14:textId="77777777" w:rsidR="00633A66" w:rsidRDefault="00633A66" w:rsidP="00633A66">
      <w:pPr>
        <w:pStyle w:val="Bibliografia"/>
        <w:rPr>
          <w:ins w:id="1063" w:author="André Luís Luza" w:date="2024-08-13T21:42:00Z"/>
        </w:rPr>
      </w:pPr>
      <w:ins w:id="1064" w:author="André Luís Luza" w:date="2024-08-13T21:42:00Z">
        <w:r>
          <w:t>Burke, S., Pottier, P., Macartney, E. L., Drobniak, S. M., Lagisz, M., Ainsworth, T., and Nakagawa, S.: Mapping literature reviews on coral health: A review map, critical appraisal and bibliometric analysis, Ecol Sol and Evidence, 4, e12287, https://doi.org/10.1002/2688-8319.12287, 2023.</w:t>
        </w:r>
      </w:ins>
    </w:p>
    <w:p w14:paraId="69453C49" w14:textId="77777777" w:rsidR="00633A66" w:rsidRDefault="00633A66" w:rsidP="00633A66">
      <w:pPr>
        <w:pStyle w:val="Bibliografia"/>
        <w:rPr>
          <w:ins w:id="1065" w:author="André Luís Luza" w:date="2024-08-13T21:42:00Z"/>
        </w:rPr>
      </w:pPr>
      <w:ins w:id="1066" w:author="André Luís Luza" w:date="2024-08-13T21:42:00Z">
        <w:r>
          <w:t>Cantor, M., Longo, G. O., Fontoura, L., Quimbayo, J. P., Floeter, S. R., and Bender, M. G.: Interaction Networks in Tropical Reefs, in: Ecological Networks in the Tropics, edited by: Dáttilo, W. and Rico-Gray, V., Springer International Publishing, Cham, 141–154, https://doi.org/10.1007/978-3-319-68228-0_10, 2018.</w:t>
        </w:r>
      </w:ins>
    </w:p>
    <w:p w14:paraId="2026B2AF" w14:textId="77777777" w:rsidR="00633A66" w:rsidRDefault="00633A66" w:rsidP="00633A66">
      <w:pPr>
        <w:pStyle w:val="Bibliografia"/>
        <w:rPr>
          <w:ins w:id="1067" w:author="André Luís Luza" w:date="2024-08-13T21:42:00Z"/>
        </w:rPr>
      </w:pPr>
      <w:ins w:id="1068" w:author="André Luís Luza" w:date="2024-08-13T21:42:00Z">
        <w:r>
          <w:t>Capitani, L., De Araujo, J. N., Vieira, E. A., Angelini, R., and Longo, G. O.: Ocean Warming Will Reduce Standing Biomass in a Tropical Western Atlantic Reef Ecosystem, Ecosystems, 25, 843–857, https://doi.org/10.1007/s10021-021-00691-z, 2022.</w:t>
        </w:r>
      </w:ins>
    </w:p>
    <w:p w14:paraId="07A1A836" w14:textId="77777777" w:rsidR="00633A66" w:rsidRDefault="00633A66" w:rsidP="00633A66">
      <w:pPr>
        <w:pStyle w:val="Bibliografia"/>
        <w:rPr>
          <w:ins w:id="1069" w:author="André Luís Luza" w:date="2024-08-13T21:42:00Z"/>
        </w:rPr>
      </w:pPr>
      <w:ins w:id="1070" w:author="André Luís Luza" w:date="2024-08-13T21:42:00Z">
        <w:r>
          <w:t>Cardozo-Ferreira, G., Ferreira, C., Choat, J., Mendes, T., Macieira, R., Rezende, C., Joyeux, J., and Clements, K.: Seasonal variation in diet and isotopic niche of nominally herbivorous fishes in subtropical rocky reefs, Mar. Ecol. Prog. Ser., 722, 125–143, https://doi.org/10.3354/meps14442, 2023.</w:t>
        </w:r>
      </w:ins>
    </w:p>
    <w:p w14:paraId="5FBEE1C7" w14:textId="77777777" w:rsidR="00633A66" w:rsidRDefault="00633A66" w:rsidP="00633A66">
      <w:pPr>
        <w:pStyle w:val="Bibliografia"/>
        <w:rPr>
          <w:ins w:id="1071" w:author="André Luís Luza" w:date="2024-08-13T21:42:00Z"/>
        </w:rPr>
      </w:pPr>
      <w:ins w:id="1072" w:author="André Luís Luza" w:date="2024-08-13T21:42:00Z">
        <w:r>
          <w:t>Carvalho, J. C. and Cardoso, P.: Decomposing the Causes for Niche Differentiation Between Species Using Hypervolumes, Front. Ecol. Evol., 8, 243, https://doi.org/10.3389/fevo.2020.00243, 2020.</w:t>
        </w:r>
      </w:ins>
    </w:p>
    <w:p w14:paraId="38E8780B" w14:textId="77777777" w:rsidR="00633A66" w:rsidRDefault="00633A66" w:rsidP="00633A66">
      <w:pPr>
        <w:pStyle w:val="Bibliografia"/>
        <w:rPr>
          <w:ins w:id="1073" w:author="André Luís Luza" w:date="2024-08-13T21:42:00Z"/>
        </w:rPr>
      </w:pPr>
      <w:ins w:id="1074" w:author="André Luís Luza" w:date="2024-08-13T21:42:00Z">
        <w:r>
          <w:t>Carvalho, L. M., Mies, M., Inagaki, K. Y., Sanches, E. G., Souza, M. R., Longo, G. O., and Tomás, A. R. G.: The marine ornamental market in Brazil (Southwestern Atlantic) frequently trades prohibited and endangered species, and threatens the ecosystem role of cleaning mutualism, Marine Policy, 146, 105305, https://doi.org/10.1016/j.marpol.2022.105305, 2022.</w:t>
        </w:r>
      </w:ins>
    </w:p>
    <w:p w14:paraId="4952154A" w14:textId="77777777" w:rsidR="00633A66" w:rsidRDefault="00633A66" w:rsidP="00633A66">
      <w:pPr>
        <w:pStyle w:val="Bibliografia"/>
        <w:rPr>
          <w:ins w:id="1075" w:author="André Luís Luza" w:date="2024-08-13T21:42:00Z"/>
        </w:rPr>
      </w:pPr>
      <w:ins w:id="1076" w:author="André Luís Luza" w:date="2024-08-13T21:42:00Z">
        <w:r>
          <w:t>Ceballos, G., Ehrlich, P. R., Barnosky, A. D., García, A., Pringle, R. M., and Palmer, T. M.: Accelerated modern human–induced species losses: Entering the sixth mass extinction, Sci. Adv., 1, e1400253, https://doi.org/10.1126/sciadv.1400253, 2015.</w:t>
        </w:r>
      </w:ins>
    </w:p>
    <w:p w14:paraId="6D0782CF" w14:textId="77777777" w:rsidR="00633A66" w:rsidRDefault="00633A66" w:rsidP="00633A66">
      <w:pPr>
        <w:pStyle w:val="Bibliografia"/>
        <w:rPr>
          <w:ins w:id="1077" w:author="André Luís Luza" w:date="2024-08-13T21:42:00Z"/>
        </w:rPr>
      </w:pPr>
      <w:ins w:id="1078" w:author="André Luís Luza" w:date="2024-08-13T21:42:00Z">
        <w:r>
          <w:t>Coker, D. J., Wilson, S. K., and Pratchett, M. S.: Importance of live coral habitat for reef fishes, Rev Fish Biol Fisheries, 24, 89–126, https://doi.org/10.1007/s11160-013-9319-5, 2014.</w:t>
        </w:r>
      </w:ins>
    </w:p>
    <w:p w14:paraId="5432319D" w14:textId="77777777" w:rsidR="00633A66" w:rsidRDefault="00633A66" w:rsidP="00633A66">
      <w:pPr>
        <w:pStyle w:val="Bibliografia"/>
        <w:rPr>
          <w:ins w:id="1079" w:author="André Luís Luza" w:date="2024-08-13T21:42:00Z"/>
        </w:rPr>
      </w:pPr>
      <w:ins w:id="1080" w:author="André Luís Luza" w:date="2024-08-13T21:42:00Z">
        <w:r>
          <w:t>Coni, E. O. C., Ferreira, C. M., De Moura, R. L., Meirelles, P. M., Kaufman, L., and Francini-Filho, R. B.: An evaluation of the use of branching fire-corals (Millepora spp.) as refuge by reef fish in the Abrolhos Bank, eastern Brazil, Environ Biol Fish, 96, 45–55, https://doi.org/10.1007/s10641-012-0021-6, 2013.</w:t>
        </w:r>
      </w:ins>
    </w:p>
    <w:p w14:paraId="24A63BF6" w14:textId="77777777" w:rsidR="00633A66" w:rsidRDefault="00633A66" w:rsidP="00633A66">
      <w:pPr>
        <w:pStyle w:val="Bibliografia"/>
        <w:rPr>
          <w:ins w:id="1081" w:author="André Luís Luza" w:date="2024-08-13T21:42:00Z"/>
        </w:rPr>
      </w:pPr>
      <w:ins w:id="1082" w:author="André Luís Luza" w:date="2024-08-13T21:42:00Z">
        <w:r>
          <w:t>Corazza, B. M., Lacerda, C. H. F., Güth, A. Z., Marcançoli, R. K. M., Bianchini, A., Calderon, E. N., Capel, K. C. C., Conceição, E., Faria, S. C., Francini-Filho, R. B., Garrido, A. G., Guebert, F. M., Kitahara, M. V., Longo, G. O., Lotufo, T. M. C., Salvi, K. P., Segal, B., Sumida, P. Y. G., Zilberberg, C., and Mies, M.: No coral recovery three years after a major bleaching event in reefs in the Southwestern Atlantic refugium, Mar Biol, 171, 114, https://doi.org/10.1007/s00227-024-04432-3, 2024.</w:t>
        </w:r>
      </w:ins>
    </w:p>
    <w:p w14:paraId="185723BC" w14:textId="65F6CE7A" w:rsidR="00633A66" w:rsidRDefault="00633A66" w:rsidP="00633A66">
      <w:pPr>
        <w:pStyle w:val="Bibliografia"/>
        <w:rPr>
          <w:ins w:id="1083" w:author="André Luís Luza" w:date="2024-08-13T21:42:00Z"/>
        </w:rPr>
      </w:pPr>
      <w:ins w:id="1084" w:author="André Luís Luza" w:date="2024-08-13T21:42:00Z">
        <w:r>
          <w:t>Cornwell, W. K., Schwilk, D. W., and Ackerly, D. D.:</w:t>
        </w:r>
        <w:r w:rsidR="00FA7EC9">
          <w:t xml:space="preserve"> a trait-based test for habitat filtering: convex hull volume</w:t>
        </w:r>
        <w:r>
          <w:t>, Ecology, 87, 1465–1471, https://doi.org/10.1890/0012-9658(2006)87[1465:ATTFHF]2.0.CO;2, 2006.</w:t>
        </w:r>
      </w:ins>
    </w:p>
    <w:p w14:paraId="6202B531" w14:textId="77777777" w:rsidR="00633A66" w:rsidRDefault="00633A66" w:rsidP="00633A66">
      <w:pPr>
        <w:pStyle w:val="Bibliografia"/>
        <w:rPr>
          <w:ins w:id="1085" w:author="André Luís Luza" w:date="2024-08-13T21:42:00Z"/>
        </w:rPr>
      </w:pPr>
      <w:ins w:id="1086" w:author="André Luís Luza" w:date="2024-08-13T21:42:00Z">
        <w:r>
          <w:t>Cramer, K. L., Donovan, M. K., Jackson, J. B. C., Greenstein, B. J., Korpanty, C. A., Cook, G. M., and Pandolfi, J. M.: The transformation of Caribbean coral communities since humans, Ecology and Evolution, 11, 10098–10118, https://doi.org/10.1002/ece3.7808, 2021.</w:t>
        </w:r>
      </w:ins>
    </w:p>
    <w:p w14:paraId="1CEE0719" w14:textId="77777777" w:rsidR="00633A66" w:rsidRDefault="00633A66" w:rsidP="00633A66">
      <w:pPr>
        <w:pStyle w:val="Bibliografia"/>
        <w:rPr>
          <w:ins w:id="1087" w:author="André Luís Luza" w:date="2024-08-13T21:42:00Z"/>
        </w:rPr>
      </w:pPr>
      <w:ins w:id="1088" w:author="André Luís Luza" w:date="2024-08-13T21:42:00Z">
        <w:r>
          <w:t>Doherty, S., Saltré, F., Llewelyn, J., Strona, G., Williams, S. E., and Bradshaw, C. J. A.: Estimating co</w:t>
        </w:r>
        <w:r>
          <w:rPr>
            <w:rFonts w:ascii="Cambria Math" w:hAnsi="Cambria Math" w:cs="Cambria Math"/>
          </w:rPr>
          <w:t>‐</w:t>
        </w:r>
        <w:r>
          <w:t>extinction threats in terrestrial ecosystems, Global Change Biology, 29, 5122–5138, https://doi.org/10.1111/gcb.16836, 2023.</w:t>
        </w:r>
      </w:ins>
    </w:p>
    <w:p w14:paraId="72930BF1" w14:textId="77777777" w:rsidR="00633A66" w:rsidRDefault="00633A66" w:rsidP="00633A66">
      <w:pPr>
        <w:pStyle w:val="Bibliografia"/>
        <w:rPr>
          <w:ins w:id="1089" w:author="André Luís Luza" w:date="2024-08-13T21:42:00Z"/>
        </w:rPr>
      </w:pPr>
      <w:ins w:id="1090" w:author="André Luís Luza" w:date="2024-08-13T21:42:00Z">
        <w:r>
          <w:t xml:space="preserve">Dray, S. and Dufour, A.-B.: The </w:t>
        </w:r>
        <w:r>
          <w:rPr>
            <w:b/>
            <w:bCs/>
          </w:rPr>
          <w:t>ade4</w:t>
        </w:r>
        <w:r>
          <w:t xml:space="preserve"> Package: Implementing the Duality Diagram for Ecologists, J. Stat. Soft., 22, https://doi.org/10.18637/jss.v022.i04, 2007.</w:t>
        </w:r>
      </w:ins>
    </w:p>
    <w:p w14:paraId="0E3E0FCB" w14:textId="77777777" w:rsidR="00633A66" w:rsidRDefault="00633A66" w:rsidP="00633A66">
      <w:pPr>
        <w:pStyle w:val="Bibliografia"/>
        <w:rPr>
          <w:ins w:id="1091" w:author="André Luís Luza" w:date="2024-08-13T21:42:00Z"/>
        </w:rPr>
      </w:pPr>
      <w:ins w:id="1092" w:author="André Luís Luza" w:date="2024-08-13T21:42:00Z">
        <w:r>
          <w:t xml:space="preserve">Duong, T.: </w:t>
        </w:r>
        <w:r>
          <w:rPr>
            <w:b/>
            <w:bCs/>
          </w:rPr>
          <w:t>ks</w:t>
        </w:r>
        <w:r>
          <w:t xml:space="preserve"> : Kernel Density Estimation and Kernel Discriminant Analysis for Multivariate Data in </w:t>
        </w:r>
        <w:r>
          <w:rPr>
            <w:i/>
            <w:iCs/>
          </w:rPr>
          <w:t>R</w:t>
        </w:r>
        <w:r>
          <w:t>, J. Stat. Soft., 21, https://doi.org/10.18637/jss.v021.i07, 2007.</w:t>
        </w:r>
      </w:ins>
    </w:p>
    <w:p w14:paraId="7DF0A04E" w14:textId="77777777" w:rsidR="00633A66" w:rsidRDefault="00633A66" w:rsidP="00633A66">
      <w:pPr>
        <w:pStyle w:val="Bibliografia"/>
        <w:rPr>
          <w:ins w:id="1093" w:author="André Luís Luza" w:date="2024-08-13T21:42:00Z"/>
        </w:rPr>
      </w:pPr>
      <w:ins w:id="1094" w:author="André Luís Luza" w:date="2024-08-13T21:42:00Z">
        <w:r>
          <w:t>Eggertsen, L., Luza, A. L., Cordeiro, C. A. M. M., Dambros, C., Ferreira, C. E. L., Floeter, S. R., B. Francini-Filho, R., Freire, K. M. F., Gasalla, M. A., Giarrizzo, T., Giglio, V. J., Hanazaki, N., Lopes, P. F. M., Longo, G. O., Luiz, O. J., Magris, R. A., Mendes, T. C., Pinheiro, H. T., Quimbayo, J. P., Reis-Filho, J. A., Vila-Nova, D. A., and Bender, M. G.: Complexities of reef fisheries in Brazil: a retrospective and functional approach, Rev Fish Biol Fisheries, 34, 511–538, https://doi.org/10.1007/s11160-023-09826-y, 2024.</w:t>
        </w:r>
      </w:ins>
    </w:p>
    <w:p w14:paraId="1342CE12" w14:textId="77777777" w:rsidR="00633A66" w:rsidRDefault="00633A66" w:rsidP="00633A66">
      <w:pPr>
        <w:pStyle w:val="Bibliografia"/>
        <w:rPr>
          <w:ins w:id="1095" w:author="André Luís Luza" w:date="2024-08-13T21:42:00Z"/>
        </w:rPr>
      </w:pPr>
      <w:ins w:id="1096" w:author="André Luís Luza" w:date="2024-08-13T21:42:00Z">
        <w:r>
          <w:t>Estes, J. A., Tinker, M. T., Williams, T. M., and Doak, D. F.: Killer Whale Predation on Sea Otters Linking Oceanic and Nearshore Ecosystems, Science, 282, 473–476, https://doi.org/10.1126/science.282.5388.473, 1998.</w:t>
        </w:r>
      </w:ins>
    </w:p>
    <w:p w14:paraId="04E8343A" w14:textId="77777777" w:rsidR="00633A66" w:rsidRDefault="00633A66" w:rsidP="00633A66">
      <w:pPr>
        <w:pStyle w:val="Bibliografia"/>
        <w:rPr>
          <w:ins w:id="1097" w:author="André Luís Luza" w:date="2024-08-13T21:42:00Z"/>
        </w:rPr>
      </w:pPr>
      <w:ins w:id="1098" w:author="André Luís Luza" w:date="2024-08-13T21:42:00Z">
        <w:r>
          <w:t>Estes, J. A., Terborgh, J., Brashares, J. S., Power, M. E., Berger, J., Bond, W. J., Carpenter, S. R., Essington, T. E., Holt, R. D., Jackson, J. B. C., Marquis, R. J., Oksanen, L., Oksanen, T., Paine, R. T., Pikitch, E. K., Ripple, W. J., Sandin, S. A., Scheffer, M., Schoener, T. W., Shurin, J. B., Sinclair, A. R. E., Soulé, M. E., Virtanen, R., and Wardle, D. A.: Trophic Downgrading of Planet Earth, Science, 333, 301–306, https://doi.org/10.1126/science.1205106, 2011.</w:t>
        </w:r>
      </w:ins>
    </w:p>
    <w:p w14:paraId="5B284493" w14:textId="77777777" w:rsidR="00633A66" w:rsidRDefault="00633A66" w:rsidP="00633A66">
      <w:pPr>
        <w:pStyle w:val="Bibliografia"/>
        <w:rPr>
          <w:ins w:id="1099" w:author="André Luís Luza" w:date="2024-08-13T21:42:00Z"/>
        </w:rPr>
      </w:pPr>
      <w:ins w:id="1100" w:author="André Luís Luza" w:date="2024-08-13T21:42:00Z">
        <w:r>
          <w:t>Evans, D. M., Pocock, M. J. O., and Memmott, J.: The robustness of a network of ecological networks to habitat loss, Ecology Letters, 16, 844–852, https://doi.org/10.1111/ele.12117, 2013.</w:t>
        </w:r>
      </w:ins>
    </w:p>
    <w:p w14:paraId="32DB9B63" w14:textId="77777777" w:rsidR="00633A66" w:rsidRDefault="00633A66" w:rsidP="00633A66">
      <w:pPr>
        <w:pStyle w:val="Bibliografia"/>
        <w:rPr>
          <w:ins w:id="1101" w:author="André Luís Luza" w:date="2024-08-13T21:42:00Z"/>
        </w:rPr>
      </w:pPr>
      <w:ins w:id="1102" w:author="André Luís Luza" w:date="2024-08-13T21:42:00Z">
        <w:r>
          <w:t>Fogliarini, C. O., Longo, G. O., Francini-Filho, R. B., McClenachan, L., and Bender, M. G.: Sailing into the past: Nautical charts reveal changes over 160 years in the largest reef complex in the South Atlantic Ocean, Perspectives in Ecology and Conservation, 20, 231–239, https://doi.org/10.1016/j.pecon.2022.05.003, 2022.</w:t>
        </w:r>
      </w:ins>
    </w:p>
    <w:p w14:paraId="2DE4F298" w14:textId="77777777" w:rsidR="00633A66" w:rsidRDefault="00633A66" w:rsidP="00633A66">
      <w:pPr>
        <w:pStyle w:val="Bibliografia"/>
        <w:rPr>
          <w:ins w:id="1103" w:author="André Luís Luza" w:date="2024-08-13T21:42:00Z"/>
        </w:rPr>
      </w:pPr>
      <w:ins w:id="1104" w:author="André Luís Luza" w:date="2024-08-13T21:42:00Z">
        <w:r>
          <w:t>Fontoura, L., Cantor, M., Longo, G. O., Bender, M. G., Bonaldo, R. M., and Floeter, S. R.: The macroecology of reef fish agonistic behaviour, Ecography, 43, 1278–1290, https://doi.org/10.1111/ecog.05079, 2020.</w:t>
        </w:r>
      </w:ins>
    </w:p>
    <w:p w14:paraId="433B6B97" w14:textId="77777777" w:rsidR="00633A66" w:rsidRDefault="00633A66" w:rsidP="00633A66">
      <w:pPr>
        <w:pStyle w:val="Bibliografia"/>
        <w:rPr>
          <w:ins w:id="1105" w:author="André Luís Luza" w:date="2024-08-13T21:42:00Z"/>
        </w:rPr>
      </w:pPr>
      <w:ins w:id="1106" w:author="André Luís Luza" w:date="2024-08-13T21:42:00Z">
        <w:r>
          <w:t>Freeman, L. A., Kleypas, J. A., and Miller, A. J.: Coral Reef Habitat Response to Climate Change Scenarios, PLoS ONE, 8, e82404, https://doi.org/10.1371/journal.pone.0082404, 2013.</w:t>
        </w:r>
      </w:ins>
    </w:p>
    <w:p w14:paraId="599B4670" w14:textId="77777777" w:rsidR="00633A66" w:rsidRDefault="00633A66" w:rsidP="00633A66">
      <w:pPr>
        <w:pStyle w:val="Bibliografia"/>
        <w:rPr>
          <w:ins w:id="1107" w:author="André Luís Luza" w:date="2024-08-13T21:42:00Z"/>
        </w:rPr>
      </w:pPr>
      <w:ins w:id="1108" w:author="André Luís Luza" w:date="2024-08-13T21:42:00Z">
        <w:r>
          <w:t>Gasparini, J. L., Floeter, S. R., Ferreira, C. E. L., and Sazima, I.: Marine Ornamental Trade in Brazil, Biodivers Conserv, 14, 2883–2899, https://doi.org/10.1007/s10531-004-0222-1, 2005.</w:t>
        </w:r>
      </w:ins>
    </w:p>
    <w:p w14:paraId="34EA1493" w14:textId="77777777" w:rsidR="00633A66" w:rsidRDefault="00633A66" w:rsidP="00633A66">
      <w:pPr>
        <w:pStyle w:val="Bibliografia"/>
        <w:rPr>
          <w:ins w:id="1109" w:author="André Luís Luza" w:date="2024-08-13T21:42:00Z"/>
        </w:rPr>
      </w:pPr>
      <w:ins w:id="1110" w:author="André Luís Luza" w:date="2024-08-13T21:42:00Z">
        <w:r>
          <w:t>Giglio, V. J., Aued, A. W., Cordeiro, C. A. M. M., Eggertsen, L., S. Ferrari, D., Gonçalves, L. R., Hanazaki, N., Luiz, O. J., Luza, A. L., Mendes, T. C., Pinheiro, H. T., Segal, B., Waechter, L. S., and Bender, M. G.: A Global Systematic Literature Review of Ecosystem Services in Reef Environments, Environmental Management, https://doi.org/10.1007/s00267-023-01912-y, 2023.</w:t>
        </w:r>
      </w:ins>
    </w:p>
    <w:p w14:paraId="132415BC" w14:textId="77777777" w:rsidR="00633A66" w:rsidRDefault="00633A66" w:rsidP="00633A66">
      <w:pPr>
        <w:pStyle w:val="Bibliografia"/>
        <w:rPr>
          <w:ins w:id="1111" w:author="André Luís Luza" w:date="2024-08-13T21:42:00Z"/>
        </w:rPr>
      </w:pPr>
      <w:ins w:id="1112" w:author="André Luís Luza" w:date="2024-08-13T21:42:00Z">
        <w:r>
          <w:t>Hadj-Hammou, J., Mouillot, D., and Graham, N. A. J.: Response and Effect Traits of Coral Reef Fish, Front. Mar. Sci., 8, 640619, https://doi.org/10.3389/fmars.2021.640619, 2021.</w:t>
        </w:r>
      </w:ins>
    </w:p>
    <w:p w14:paraId="6A6287F7" w14:textId="77777777" w:rsidR="00633A66" w:rsidRDefault="00633A66" w:rsidP="00633A66">
      <w:pPr>
        <w:pStyle w:val="Bibliografia"/>
        <w:rPr>
          <w:ins w:id="1113" w:author="André Luís Luza" w:date="2024-08-13T21:42:00Z"/>
        </w:rPr>
      </w:pPr>
      <w:ins w:id="1114" w:author="André Luís Luza" w:date="2024-08-13T21:42:00Z">
        <w:r>
          <w:t>Hernández Ruiz, L., Ekumah, B., Asiedu, D. A., Albani, G., Acheampong, E., Jónasdóttir, S. H., Koski, M., and Nielsen, T. G.: Climate change and oil pollution: A dangerous cocktail for tropical zooplankton, Aquatic Toxicology, 231, 105718, https://doi.org/10.1016/j.aquatox.2020.105718, 2021.</w:t>
        </w:r>
      </w:ins>
    </w:p>
    <w:p w14:paraId="6106F12F" w14:textId="77777777" w:rsidR="00633A66" w:rsidRDefault="00633A66" w:rsidP="00633A66">
      <w:pPr>
        <w:pStyle w:val="Bibliografia"/>
        <w:rPr>
          <w:ins w:id="1115" w:author="André Luís Luza" w:date="2024-08-13T21:42:00Z"/>
        </w:rPr>
      </w:pPr>
      <w:ins w:id="1116" w:author="André Luís Luza" w:date="2024-08-13T21:42:00Z">
        <w:r>
          <w:t>Hoegh-Guldberg, O., Mumby, P. J., Hooten, A. J., Steneck, R. S., Greenfield, P., Gomez, E., Harvell, C. D., Sale, P. F., Edwards, A. J., Caldeira, K., Knowlton, N., Eakin, C. M., Iglesias-Prieto, R., Muthiga, N., Bradbury, R. H., Dubi, A., and Hatziolos, M. E.: Coral Reefs Under Rapid Climate Change and Ocean Acidification, Science, 318, 1737–1742, https://doi.org/10.1126/science.1152509, 2007.</w:t>
        </w:r>
      </w:ins>
    </w:p>
    <w:p w14:paraId="625F8BD6" w14:textId="77777777" w:rsidR="00633A66" w:rsidRDefault="00633A66" w:rsidP="00633A66">
      <w:pPr>
        <w:pStyle w:val="Bibliografia"/>
        <w:rPr>
          <w:ins w:id="1117" w:author="André Luís Luza" w:date="2024-08-13T21:42:00Z"/>
        </w:rPr>
      </w:pPr>
      <w:ins w:id="1118" w:author="André Luís Luza" w:date="2024-08-13T21:42:00Z">
        <w:r>
          <w:t>Hughes, T. P., Kerry, J. T., Baird, A. H., Connolly, S. R., Dietzel, A., Eakin, C. M., Heron, S. F., Hoey, A. S., Hoogenboom, M. O., Liu, G., McWilliam, M. J., Pears, R. J., Pratchett, M. S., Skirving, W. J., Stella, J. S., and Torda, G.: Global warming transforms coral reef assemblages, Nature, 556, 492–496, https://doi.org/10.1038/s41586-018-0041-2, 2018.</w:t>
        </w:r>
      </w:ins>
    </w:p>
    <w:p w14:paraId="068482F0" w14:textId="77777777" w:rsidR="00633A66" w:rsidRDefault="00633A66" w:rsidP="00633A66">
      <w:pPr>
        <w:pStyle w:val="Bibliografia"/>
        <w:rPr>
          <w:ins w:id="1119" w:author="André Luís Luza" w:date="2024-08-13T21:42:00Z"/>
        </w:rPr>
      </w:pPr>
      <w:ins w:id="1120" w:author="André Luís Luza" w:date="2024-08-13T21:42:00Z">
        <w:r>
          <w:t>Inagaki, K. Y., Pennino, M. G., Floeter, S. R., Hay, M. E., and Longo, G. O.: Trophic interactions will expand geographically but be less intense as oceans warm, Global Change Biology, 26, 6805–6812, https://doi.org/10.1111/gcb.15346, 2020.</w:t>
        </w:r>
      </w:ins>
    </w:p>
    <w:p w14:paraId="249FDDC6" w14:textId="77777777" w:rsidR="00633A66" w:rsidRDefault="00633A66" w:rsidP="00633A66">
      <w:pPr>
        <w:pStyle w:val="Bibliografia"/>
        <w:rPr>
          <w:ins w:id="1121" w:author="André Luís Luza" w:date="2024-08-13T21:42:00Z"/>
        </w:rPr>
      </w:pPr>
      <w:ins w:id="1122" w:author="André Luís Luza" w:date="2024-08-13T21:42:00Z">
        <w:r>
          <w:t>Kéry, M. and Royle, J. A.: Applied hierarchical modeling in ecology: analysis of distribution, abundance and species richness in R and BUGS, Elsevier/AP, Academic Press is an imprint of Elsevier, Amsterdam ; Boston, 2016.</w:t>
        </w:r>
      </w:ins>
    </w:p>
    <w:p w14:paraId="240BAB54" w14:textId="77777777" w:rsidR="00633A66" w:rsidRDefault="00633A66" w:rsidP="00633A66">
      <w:pPr>
        <w:pStyle w:val="Bibliografia"/>
        <w:rPr>
          <w:ins w:id="1123" w:author="André Luís Luza" w:date="2024-08-13T21:42:00Z"/>
        </w:rPr>
      </w:pPr>
      <w:ins w:id="1124" w:author="André Luís Luza" w:date="2024-08-13T21:42:00Z">
        <w:r>
          <w:t>Kleypas, J. A., Mcmanus, J. W., and Meñez, L. A. B.: Environmental Limits to Coral Reef Development: Where Do We Draw the Line?, Am Zool, 39, 146–159, https://doi.org/10.1093/icb/39.1.146, 1999.</w:t>
        </w:r>
      </w:ins>
    </w:p>
    <w:p w14:paraId="6EB88A68" w14:textId="77777777" w:rsidR="00633A66" w:rsidRDefault="00633A66" w:rsidP="00633A66">
      <w:pPr>
        <w:pStyle w:val="Bibliografia"/>
        <w:rPr>
          <w:ins w:id="1125" w:author="André Luís Luza" w:date="2024-08-13T21:42:00Z"/>
        </w:rPr>
      </w:pPr>
      <w:ins w:id="1126" w:author="André Luís Luza" w:date="2024-08-13T21:42:00Z">
        <w:r>
          <w:t>Liedke, A. M. R., Barneche, D. R., Ferreira, C. E. L., Segal, B., Nunes, L. T., Burigo, A. P., Carvalho, J. A., Buck, S., Bonaldo, R. M., and Floeter, S. R.: Abundance, diet, foraging and nutritional condition of the banded butterflyfish (Chaetodon striatus) along the western Atlantic, Mar Biol, 163, 6, https://doi.org/10.1007/s00227-015-2788-4, 2016.</w:t>
        </w:r>
      </w:ins>
    </w:p>
    <w:p w14:paraId="38A2B044" w14:textId="77777777" w:rsidR="00633A66" w:rsidRDefault="00633A66" w:rsidP="00633A66">
      <w:pPr>
        <w:pStyle w:val="Bibliografia"/>
        <w:rPr>
          <w:ins w:id="1127" w:author="André Luís Luza" w:date="2024-08-13T21:42:00Z"/>
        </w:rPr>
      </w:pPr>
      <w:ins w:id="1128" w:author="André Luís Luza" w:date="2024-08-13T21:42:00Z">
        <w:r>
          <w:t>Longo, G. O., Hay, M. E., Ferreira, C. E. L., and Floeter, S. R.: Trophic interactions across 61 degrees of latitude in the Western Atlantic, Global Ecol Biogeogr, 28, 107–117, https://doi.org/10.1111/geb.12806, 2019.</w:t>
        </w:r>
      </w:ins>
    </w:p>
    <w:p w14:paraId="5450FD8A" w14:textId="77777777" w:rsidR="00633A66" w:rsidRDefault="00633A66" w:rsidP="00633A66">
      <w:pPr>
        <w:pStyle w:val="Bibliografia"/>
        <w:rPr>
          <w:ins w:id="1129" w:author="André Luís Luza" w:date="2024-08-13T21:42:00Z"/>
        </w:rPr>
      </w:pPr>
      <w:ins w:id="1130" w:author="André Luís Luza" w:date="2024-08-13T21:42:00Z">
        <w:r>
          <w:t>Luza, A. L., Quimbayo, J. P., Ferreira, C. E. L., Floeter, S. R., Francini-Filho, R. B., Bender, M. G., and Longo, G. O.: Low functional vulnerability of fish assemblages to coral loss in Southwestern Atlantic marginal reefs, Sci Rep, 12, 17164, https://doi.org/10.1038/s41598-022-20919-9, 2022.</w:t>
        </w:r>
      </w:ins>
    </w:p>
    <w:p w14:paraId="421B72FF" w14:textId="77777777" w:rsidR="00633A66" w:rsidRDefault="00633A66" w:rsidP="00633A66">
      <w:pPr>
        <w:pStyle w:val="Bibliografia"/>
        <w:rPr>
          <w:ins w:id="1131" w:author="André Luís Luza" w:date="2024-08-13T21:42:00Z"/>
        </w:rPr>
      </w:pPr>
      <w:ins w:id="1132" w:author="André Luís Luza" w:date="2024-08-13T21:42:00Z">
        <w:r>
          <w:t>Luza, A. L., Aued, A. W., Barneche, D. R., Dias, M. S., Ferreira, C. E. L., Floeter, S. R., Francini</w:t>
        </w:r>
        <w:r>
          <w:rPr>
            <w:rFonts w:ascii="Cambria Math" w:hAnsi="Cambria Math" w:cs="Cambria Math"/>
          </w:rPr>
          <w:t>‐</w:t>
        </w:r>
        <w:r>
          <w:t>Filho, R. B., Longo, G. O., Quimbayo, J. P., and Bender, M. G.: Functional diversity patterns of reef fish, corals and algae in the Brazilian biogeographical province, Journal of Biogeography, 50, 1163–1176, https://doi.org/10.1111/jbi.14599, 2023a.</w:t>
        </w:r>
      </w:ins>
    </w:p>
    <w:p w14:paraId="32176EA3" w14:textId="7B3AD5D9" w:rsidR="00633A66" w:rsidRDefault="00633A66" w:rsidP="00633A66">
      <w:pPr>
        <w:pStyle w:val="Bibliografia"/>
        <w:rPr>
          <w:ins w:id="1133" w:author="André Luís Luza" w:date="2024-08-13T21:42:00Z"/>
        </w:rPr>
      </w:pPr>
      <w:ins w:id="1134" w:author="André Luís Luza" w:date="2024-08-13T21:42:00Z">
        <w:r>
          <w:t>Luza, A. L., Barneche, D. R., Cordeiro, C. A. M. M., Dambros, C. S., Ferreira, C. E. L., Floeter, S. R., Giglio, V. J., Luiz, O. J., Mendes, T. C., Picolotto, V. A. P., Quimbayo, J. P., Silva, F. C., Waechter, L., Longo, G. O., and Bender, M. G.: Going across taxa in functional ecology: Review and perspectives of an emerging field, Functional Ecology, 37, 3091–3110, https://doi.org/10.1111/1365-2435.14442, 2023b.</w:t>
        </w:r>
      </w:ins>
    </w:p>
    <w:p w14:paraId="1B2AD9AC" w14:textId="0C7FBED3" w:rsidR="000D38D8" w:rsidRDefault="000D38D8" w:rsidP="000D38D8">
      <w:pPr>
        <w:rPr>
          <w:ins w:id="1135" w:author="André Luís Luza" w:date="2024-08-13T21:42:00Z"/>
        </w:rPr>
      </w:pPr>
      <w:ins w:id="1136" w:author="André Luís Luza" w:date="2024-08-13T21:42:00Z">
        <w:r w:rsidRPr="000D38D8">
          <w:t>Maechler</w:t>
        </w:r>
        <w:r>
          <w:t>,</w:t>
        </w:r>
        <w:r w:rsidRPr="000D38D8">
          <w:t xml:space="preserve"> M</w:t>
        </w:r>
        <w:r>
          <w:t>.</w:t>
        </w:r>
        <w:r w:rsidRPr="000D38D8">
          <w:t>, Rousseeuw</w:t>
        </w:r>
        <w:r>
          <w:t>,</w:t>
        </w:r>
        <w:r w:rsidRPr="000D38D8">
          <w:t xml:space="preserve"> P</w:t>
        </w:r>
        <w:r>
          <w:t>.</w:t>
        </w:r>
        <w:r w:rsidRPr="000D38D8">
          <w:t>, Struyf</w:t>
        </w:r>
        <w:r>
          <w:t>,</w:t>
        </w:r>
        <w:r w:rsidRPr="000D38D8">
          <w:t xml:space="preserve"> A</w:t>
        </w:r>
        <w:r>
          <w:t>.</w:t>
        </w:r>
        <w:r w:rsidRPr="000D38D8">
          <w:t>, Hubert</w:t>
        </w:r>
        <w:r>
          <w:t>,</w:t>
        </w:r>
        <w:r w:rsidRPr="000D38D8">
          <w:t xml:space="preserve"> M</w:t>
        </w:r>
        <w:r>
          <w:t>.</w:t>
        </w:r>
        <w:r w:rsidRPr="000D38D8">
          <w:t>, Hornik</w:t>
        </w:r>
        <w:r>
          <w:t>,</w:t>
        </w:r>
        <w:r w:rsidRPr="000D38D8">
          <w:t xml:space="preserve"> K</w:t>
        </w:r>
        <w:r>
          <w:t>.:</w:t>
        </w:r>
        <w:r w:rsidRPr="000D38D8">
          <w:t xml:space="preserve"> cluster: Cluster Analysis Basics and Extensions. R package version 2.1.6 — For new features, see the 'NEWS' and the 'Changelog' file in the package source), https://CRAN.R-project.org/package=cluster.</w:t>
        </w:r>
        <w:r>
          <w:t xml:space="preserve"> </w:t>
        </w:r>
        <w:r w:rsidRPr="000D38D8">
          <w:t>2023</w:t>
        </w:r>
      </w:ins>
    </w:p>
    <w:p w14:paraId="78A02FAA" w14:textId="77777777" w:rsidR="000D38D8" w:rsidRPr="000D38D8" w:rsidRDefault="000D38D8" w:rsidP="008942A6">
      <w:pPr>
        <w:rPr>
          <w:ins w:id="1137" w:author="André Luís Luza" w:date="2024-08-13T21:42:00Z"/>
        </w:rPr>
      </w:pPr>
    </w:p>
    <w:p w14:paraId="47FC406D" w14:textId="77777777" w:rsidR="00633A66" w:rsidRDefault="00633A66" w:rsidP="00633A66">
      <w:pPr>
        <w:pStyle w:val="Bibliografia"/>
        <w:rPr>
          <w:ins w:id="1138" w:author="André Luís Luza" w:date="2024-08-13T21:42:00Z"/>
        </w:rPr>
      </w:pPr>
      <w:ins w:id="1139" w:author="André Luís Luza" w:date="2024-08-13T21:42:00Z">
        <w:r>
          <w:t xml:space="preserve">Mammola, S. and Cardoso, P.: Functional diversity metrics using kernel density </w:t>
        </w:r>
        <w:r>
          <w:rPr>
            <w:i/>
            <w:iCs/>
          </w:rPr>
          <w:t>n</w:t>
        </w:r>
        <w:r>
          <w:t xml:space="preserve"> </w:t>
        </w:r>
        <w:r>
          <w:rPr>
            <w:rFonts w:ascii="Cambria Math" w:hAnsi="Cambria Math" w:cs="Cambria Math"/>
          </w:rPr>
          <w:t>‐</w:t>
        </w:r>
        <w:r>
          <w:t>dimensional hypervolumes, Methods Ecol Evol, 11, 986–995, https://doi.org/10.1111/2041-210X.13424, 2020.</w:t>
        </w:r>
      </w:ins>
    </w:p>
    <w:p w14:paraId="33406DF0" w14:textId="77777777" w:rsidR="00633A66" w:rsidRDefault="00633A66" w:rsidP="00633A66">
      <w:pPr>
        <w:pStyle w:val="Bibliografia"/>
        <w:rPr>
          <w:ins w:id="1140" w:author="André Luís Luza" w:date="2024-08-13T21:42:00Z"/>
        </w:rPr>
      </w:pPr>
      <w:ins w:id="1141" w:author="André Luís Luza" w:date="2024-08-13T21:42:00Z">
        <w:r>
          <w:t>Marini, L., Bartomeus, I., Rader, R., and Lami, F.: Species–habitat networks: A tool to improve landscape management for conservation, Journal of Applied Ecology, 56, 923–928, https://doi.org/10.1111/1365-2664.13337, 2019.</w:t>
        </w:r>
      </w:ins>
    </w:p>
    <w:p w14:paraId="49C66FF2" w14:textId="77777777" w:rsidR="00633A66" w:rsidRDefault="00633A66" w:rsidP="00633A66">
      <w:pPr>
        <w:pStyle w:val="Bibliografia"/>
        <w:rPr>
          <w:ins w:id="1142" w:author="André Luís Luza" w:date="2024-08-13T21:42:00Z"/>
        </w:rPr>
      </w:pPr>
      <w:ins w:id="1143" w:author="André Luís Luza" w:date="2024-08-13T21:42:00Z">
        <w:r>
          <w:t>Márquez-Velásquez, V., Navia, A. F., Rosa, R. S., Guimarães, P. R., and Raimundo, R. L. G.: Resource partitioning between fisheries and endangered sharks in a tropical marine food web, ICES Journal of Marine Science, 78, 2518–2527, https://doi.org/10.1093/icesjms/fsab129, 2021.</w:t>
        </w:r>
      </w:ins>
    </w:p>
    <w:p w14:paraId="5CC175FF" w14:textId="77777777" w:rsidR="00633A66" w:rsidRDefault="00633A66" w:rsidP="00633A66">
      <w:pPr>
        <w:pStyle w:val="Bibliografia"/>
        <w:rPr>
          <w:ins w:id="1144" w:author="André Luís Luza" w:date="2024-08-13T21:42:00Z"/>
        </w:rPr>
      </w:pPr>
      <w:ins w:id="1145" w:author="André Luís Luza" w:date="2024-08-13T21:42:00Z">
        <w:r>
          <w:t>McCook, L., Jompa, J., and Diaz-Pulido, G.: Competition between corals and algae on coral reefs: a review of evidence and mechanisms, Coral Reefs, 19, 400–417, https://doi.org/10.1007/s003380000129, 2001.</w:t>
        </w:r>
      </w:ins>
    </w:p>
    <w:p w14:paraId="04D8A4BC" w14:textId="77777777" w:rsidR="00633A66" w:rsidRDefault="00633A66" w:rsidP="00633A66">
      <w:pPr>
        <w:pStyle w:val="Bibliografia"/>
        <w:rPr>
          <w:ins w:id="1146" w:author="André Luís Luza" w:date="2024-08-13T21:42:00Z"/>
        </w:rPr>
      </w:pPr>
      <w:ins w:id="1147" w:author="André Luís Luza" w:date="2024-08-13T21:42:00Z">
        <w:r>
          <w:t>McWilliam, M., Hoogenboom, M. O., Baird, A. H., Kuo, C.-Y., Madin, J. S., and Hughes, T. P.: Biogeographical disparity in the functional diversity and redundancy of corals, Proc. Natl. Acad. Sci. U.S.A., 115, 3084–3089, https://doi.org/10.1073/pnas.1716643115, 2018.</w:t>
        </w:r>
      </w:ins>
    </w:p>
    <w:p w14:paraId="063485C2" w14:textId="77777777" w:rsidR="00633A66" w:rsidRDefault="00633A66" w:rsidP="00633A66">
      <w:pPr>
        <w:pStyle w:val="Bibliografia"/>
        <w:rPr>
          <w:ins w:id="1148" w:author="André Luís Luza" w:date="2024-08-13T21:42:00Z"/>
        </w:rPr>
      </w:pPr>
      <w:ins w:id="1149" w:author="André Luís Luza" w:date="2024-08-13T21:42:00Z">
        <w:r>
          <w:t>Mello, T. J., Vieira, E. A., Garrido, A. G., Zilberberg, C., De Lima, J. L., Santos, L. P. S., and Longo, G. O.: Drivers of temporal variation in benthic cover and coral health of an oceanic intertidal reef in Southwestern Atlantic, Regional Studies in Marine Science, 60, 102874, https://doi.org/10.1016/j.rsma.2023.102874, 2023.</w:t>
        </w:r>
      </w:ins>
    </w:p>
    <w:p w14:paraId="27FC2591" w14:textId="77777777" w:rsidR="00633A66" w:rsidRDefault="00633A66" w:rsidP="00633A66">
      <w:pPr>
        <w:pStyle w:val="Bibliografia"/>
        <w:rPr>
          <w:ins w:id="1150" w:author="André Luís Luza" w:date="2024-08-13T21:42:00Z"/>
        </w:rPr>
      </w:pPr>
      <w:ins w:id="1151" w:author="André Luís Luza" w:date="2024-08-13T21:42:00Z">
        <w:r>
          <w:t>Mies, M., Francini-Filho, R. B., Zilberberg, C., Garrido, A. G., Longo, G. O., Laurentino, E., Güth, A. Z., Sumida, P. Y. G., and Banha, T. N. S.: South Atlantic Coral Reefs Are Major Global Warming Refugia and Less Susceptible to Bleaching, Front. Mar. Sci., 7, 514, https://doi.org/10.3389/fmars.2020.00514, 2020.</w:t>
        </w:r>
      </w:ins>
    </w:p>
    <w:p w14:paraId="0F39E719" w14:textId="77777777" w:rsidR="00633A66" w:rsidRDefault="00633A66" w:rsidP="00633A66">
      <w:pPr>
        <w:pStyle w:val="Bibliografia"/>
        <w:rPr>
          <w:ins w:id="1152" w:author="André Luís Luza" w:date="2024-08-13T21:42:00Z"/>
        </w:rPr>
      </w:pPr>
      <w:ins w:id="1153" w:author="André Luís Luza" w:date="2024-08-13T21:42:00Z">
        <w:r>
          <w:t>Mouillot, D., Graham, N. A. J., Villéger, S., Mason, N. W. H., and Bellwood, D. R.: A functional approach reveals community responses to disturbances, Trends in Ecology &amp; Evolution, 28, 167–177, https://doi.org/10.1016/j.tree.2012.10.004, 2013.</w:t>
        </w:r>
      </w:ins>
    </w:p>
    <w:p w14:paraId="3B635F22" w14:textId="77777777" w:rsidR="00633A66" w:rsidRDefault="00633A66" w:rsidP="00633A66">
      <w:pPr>
        <w:pStyle w:val="Bibliografia"/>
        <w:rPr>
          <w:ins w:id="1154" w:author="André Luís Luza" w:date="2024-08-13T21:42:00Z"/>
        </w:rPr>
      </w:pPr>
      <w:ins w:id="1155" w:author="André Luís Luza" w:date="2024-08-13T21:42:00Z">
        <w:r>
          <w:t>Moura, R. L., Secchin, N. A., Amado-Filho, G. M., Francini-Filho, R. B., Freitas, M. O., Minte-Vera, C. V., Teixeira, J. B., Thompson, F. L., Dutra, G. F., Sumida, P. Y. G., Guth, A. Z., Lopes, R. M., and Bastos, A. C.: Spatial patterns of benthic megahabitats and conservation planning in the Abrolhos Bank, Continental Shelf Research, 70, 109–117, https://doi.org/10.1016/j.csr.2013.04.036, 2013.</w:t>
        </w:r>
      </w:ins>
    </w:p>
    <w:p w14:paraId="6E4565E7" w14:textId="77777777" w:rsidR="00633A66" w:rsidRDefault="00633A66" w:rsidP="00633A66">
      <w:pPr>
        <w:pStyle w:val="Bibliografia"/>
        <w:rPr>
          <w:ins w:id="1156" w:author="André Luís Luza" w:date="2024-08-13T21:42:00Z"/>
        </w:rPr>
      </w:pPr>
      <w:ins w:id="1157" w:author="André Luís Luza" w:date="2024-08-13T21:42:00Z">
        <w:r>
          <w:t>Muruga, P., Siqueira, A. C., and Bellwood, D. R.: Meta-analysis reveals weak associations between reef fishes and corals, Nat Ecol Evol, 8, 676–685, https://doi.org/10.1038/s41559-024-02334-7, 2024.</w:t>
        </w:r>
      </w:ins>
    </w:p>
    <w:p w14:paraId="776344DA" w14:textId="77777777" w:rsidR="00633A66" w:rsidRDefault="00633A66" w:rsidP="00633A66">
      <w:pPr>
        <w:pStyle w:val="Bibliografia"/>
        <w:rPr>
          <w:ins w:id="1158" w:author="André Luís Luza" w:date="2024-08-13T21:42:00Z"/>
        </w:rPr>
      </w:pPr>
      <w:ins w:id="1159" w:author="André Luís Luza" w:date="2024-08-13T21:42:00Z">
        <w:r>
          <w:t>Palmeirim, A. F., Emer, C., Benchimol, M., Storck-Tonon, D., Bueno, A. S., and Peres, C. A.: Emergent properties of species-habitat networks in an insular forest landscape, Sci. Adv., 8, eabm0397, https://doi.org/10.1126/sciadv.abm0397, 2022.</w:t>
        </w:r>
      </w:ins>
    </w:p>
    <w:p w14:paraId="36555BCD" w14:textId="77777777" w:rsidR="00633A66" w:rsidRDefault="00633A66" w:rsidP="00633A66">
      <w:pPr>
        <w:pStyle w:val="Bibliografia"/>
        <w:rPr>
          <w:ins w:id="1160" w:author="André Luís Luza" w:date="2024-08-13T21:42:00Z"/>
        </w:rPr>
      </w:pPr>
      <w:ins w:id="1161" w:author="André Luís Luza" w:date="2024-08-13T21:42:00Z">
        <w:r>
          <w:t>Parravicini, V., Villéger, S., McClanahan, T. R., Arias</w:t>
        </w:r>
        <w:r>
          <w:rPr>
            <w:rFonts w:ascii="Cambria Math" w:hAnsi="Cambria Math" w:cs="Cambria Math"/>
          </w:rPr>
          <w:t>‐</w:t>
        </w:r>
        <w:r>
          <w:t>González, J. E., Bellwood, D. R., Belmaker, J., Chabanet, P., Floeter, S. R., Friedlander, A. M., Guilhaumon, F., Vigliola, L., Kulbicki, M., and Mouillot, D.: Global mismatch between species richness and vulnerability of reef fish assemblages, Ecology Letters, 17, 1101–1110, https://doi.org/10.1111/ele.12316, 2014.</w:t>
        </w:r>
      </w:ins>
    </w:p>
    <w:p w14:paraId="03AFA403" w14:textId="77777777" w:rsidR="00633A66" w:rsidRDefault="00633A66" w:rsidP="00633A66">
      <w:pPr>
        <w:pStyle w:val="Bibliografia"/>
        <w:rPr>
          <w:ins w:id="1162" w:author="André Luís Luza" w:date="2024-08-13T21:42:00Z"/>
        </w:rPr>
      </w:pPr>
      <w:ins w:id="1163" w:author="André Luís Luza" w:date="2024-08-13T21:42:00Z">
        <w:r>
          <w:t>Parravicini, V., Bender, M. G., Villéger, S., Leprieur, F., Pellissier, L., Donati, F. G. A., Floeter, S. R., Rezende, E. L., Mouillot, D., and Kulbicki, M.: Coral reef fishes reveal strong divergence in the prevalence of traits along the global diversity gradient, Proc. R. Soc. B., 288, 20211712, https://doi.org/10.1098/rspb.2021.1712, 2021.</w:t>
        </w:r>
      </w:ins>
    </w:p>
    <w:p w14:paraId="0433C715" w14:textId="77777777" w:rsidR="00633A66" w:rsidRDefault="00633A66" w:rsidP="00633A66">
      <w:pPr>
        <w:pStyle w:val="Bibliografia"/>
        <w:rPr>
          <w:ins w:id="1164" w:author="André Luís Luza" w:date="2024-08-13T21:42:00Z"/>
        </w:rPr>
      </w:pPr>
      <w:ins w:id="1165" w:author="André Luís Luza" w:date="2024-08-13T21:42:00Z">
        <w:r>
          <w:t>Pereira, C. M., Fonseca, J. S., Paiva, E. S., Costa, P. G., Mies, M., Silva, A. G., Calderon, E. N., Bianchini, A., and Castro, C. B.: Larvae of the South Atlantic coral Favia gravida are tolerant to salinity and nutrient concentrations associated with river discharges, Marine Environmental Research, 161, 105118, https://doi.org/10.1016/j.marenvres.2020.105118, 2020.</w:t>
        </w:r>
      </w:ins>
    </w:p>
    <w:p w14:paraId="516928C0" w14:textId="77777777" w:rsidR="00633A66" w:rsidRDefault="00633A66" w:rsidP="00633A66">
      <w:pPr>
        <w:pStyle w:val="Bibliografia"/>
        <w:rPr>
          <w:ins w:id="1166" w:author="André Luís Luza" w:date="2024-08-13T21:42:00Z"/>
        </w:rPr>
      </w:pPr>
      <w:ins w:id="1167" w:author="André Luís Luza" w:date="2024-08-13T21:42:00Z">
        <w:r>
          <w:t>Pereira, P. H. C., Lima, G. V., Pontes, A. V. F., Côrtes, L. G. F., Gomes, E., Sampaio, C. L. S., Pinto, T. K., Miranda, R. J., Cardoso, A. T. C., Araujo, J. C., and Seoane, J. C. S.: Unprecedented Coral Mortality on Southwestern Atlantic Coral Reefs Following Major Thermal Stress, Front. Mar. Sci., 9, 725778, https://doi.org/10.3389/fmars.2022.725778, 2022.</w:t>
        </w:r>
      </w:ins>
    </w:p>
    <w:p w14:paraId="4A4D2976" w14:textId="77777777" w:rsidR="00633A66" w:rsidRDefault="00633A66" w:rsidP="00633A66">
      <w:pPr>
        <w:pStyle w:val="Bibliografia"/>
        <w:rPr>
          <w:ins w:id="1168" w:author="André Luís Luza" w:date="2024-08-13T21:42:00Z"/>
        </w:rPr>
      </w:pPr>
      <w:ins w:id="1169" w:author="André Luís Luza" w:date="2024-08-13T21:42:00Z">
        <w:r>
          <w:t>Pimm, S. L., Jenkins, C. N., Abell, R., Brooks, T. M., Gittleman, J. L., Joppa, L. N., Raven, P. H., Roberts, C. M., and Sexton, J. O.: The biodiversity of species and their rates of extinction, distribution, and protection, Science, 344, 1246752, https://doi.org/10.1126/science.1246752, 2014.</w:t>
        </w:r>
      </w:ins>
    </w:p>
    <w:p w14:paraId="0D3C7A4C" w14:textId="77777777" w:rsidR="00633A66" w:rsidRDefault="00633A66" w:rsidP="00633A66">
      <w:pPr>
        <w:pStyle w:val="Bibliografia"/>
        <w:rPr>
          <w:ins w:id="1170" w:author="André Luís Luza" w:date="2024-08-13T21:42:00Z"/>
        </w:rPr>
      </w:pPr>
      <w:ins w:id="1171" w:author="André Luís Luza" w:date="2024-08-13T21:42:00Z">
        <w:r>
          <w:t>Pinheiro, H. T., Rocha, L. A., Macieira, R. M., Carvalho</w:t>
        </w:r>
        <w:r>
          <w:rPr>
            <w:rFonts w:ascii="Cambria Math" w:hAnsi="Cambria Math" w:cs="Cambria Math"/>
          </w:rPr>
          <w:t>‐</w:t>
        </w:r>
        <w:r>
          <w:t>Filho, A., Anderson, A. B., Bender, M. G., Di Dario, F., Ferreira, C. E. L., Figueiredo</w:t>
        </w:r>
        <w:r>
          <w:rPr>
            <w:rFonts w:ascii="Cambria Math" w:hAnsi="Cambria Math" w:cs="Cambria Math"/>
          </w:rPr>
          <w:t>‐</w:t>
        </w:r>
        <w:r>
          <w:t>Filho, J., Francini</w:t>
        </w:r>
        <w:r>
          <w:rPr>
            <w:rFonts w:ascii="Cambria Math" w:hAnsi="Cambria Math" w:cs="Cambria Math"/>
          </w:rPr>
          <w:t>‐</w:t>
        </w:r>
        <w:r>
          <w:t>Filho, R., Gasparini, J. L., Joyeux, J., Luiz, O. J., Mincarone, M. M., Moura, R. L., Nunes, J. D. A. C. C., Quimbayo, J. P., Rosa, R. S., Sampaio, C. L. S., Sazima, I., Simon, T., Vila</w:t>
        </w:r>
        <w:r>
          <w:rPr>
            <w:rFonts w:ascii="Cambria Math" w:hAnsi="Cambria Math" w:cs="Cambria Math"/>
          </w:rPr>
          <w:t>‐</w:t>
        </w:r>
        <w:r>
          <w:t>Nova, D. A., and Floeter, S. R.: South</w:t>
        </w:r>
        <w:r>
          <w:rPr>
            <w:rFonts w:ascii="Cambria Math" w:hAnsi="Cambria Math" w:cs="Cambria Math"/>
          </w:rPr>
          <w:t>‐</w:t>
        </w:r>
        <w:r>
          <w:t>western Atlantic reef fishes: Zoogeographical patterns and ecological drivers reveal a secondary biodiversity centre in the Atlantic Ocean, Diversity and Distributions, 24, 951–965, https://doi.org/10.1111/ddi.12729, 2018.</w:t>
        </w:r>
      </w:ins>
    </w:p>
    <w:p w14:paraId="642C74B2" w14:textId="77777777" w:rsidR="00633A66" w:rsidRDefault="00633A66" w:rsidP="00633A66">
      <w:pPr>
        <w:pStyle w:val="Bibliografia"/>
        <w:rPr>
          <w:ins w:id="1172" w:author="André Luís Luza" w:date="2024-08-13T21:42:00Z"/>
        </w:rPr>
      </w:pPr>
      <w:ins w:id="1173" w:author="André Luís Luza" w:date="2024-08-13T21:42:00Z">
        <w:r>
          <w:t>Pires, M. M.: The Restructuring of Ecological Networks by the Pleistocene Extinction, Annual Review of Earth and Planetary Sciences, 52, 133–158, https://doi.org/10.1146/annurev-earth-040722-104845, 2024.</w:t>
        </w:r>
      </w:ins>
    </w:p>
    <w:p w14:paraId="1885CE9F" w14:textId="77777777" w:rsidR="00633A66" w:rsidRDefault="00633A66" w:rsidP="00633A66">
      <w:pPr>
        <w:pStyle w:val="Bibliografia"/>
        <w:rPr>
          <w:ins w:id="1174" w:author="André Luís Luza" w:date="2024-08-13T21:42:00Z"/>
        </w:rPr>
      </w:pPr>
      <w:ins w:id="1175" w:author="André Luís Luza" w:date="2024-08-13T21:42:00Z">
        <w:r>
          <w:t>Quimbayo, J. P., Cantor, M., Dias, M. S., Grutter, A. S., Gingins, S., Becker, J. H. A., and Floeter, S. R.: The global structure of marine cleaning mutualistic networks, Global Ecol Biogeogr, 27, 1238–1250, https://doi.org/10.1111/geb.12780, 2018.</w:t>
        </w:r>
      </w:ins>
    </w:p>
    <w:p w14:paraId="60546A33" w14:textId="77777777" w:rsidR="00633A66" w:rsidRDefault="00633A66" w:rsidP="00633A66">
      <w:pPr>
        <w:pStyle w:val="Bibliografia"/>
        <w:rPr>
          <w:ins w:id="1176" w:author="André Luís Luza" w:date="2024-08-13T21:42:00Z"/>
        </w:rPr>
      </w:pPr>
      <w:ins w:id="1177" w:author="André Luís Luza" w:date="2024-08-13T21:42:00Z">
        <w:r>
          <w:t>Quimbayo, J. P., Silva, F. C., Mendes, T. C., Ferrari, D. S., Danielski, S. L., Bender, M. G., Parravicini, V., Kulbicki, M., and Floeter, S. R.: Life</w:t>
        </w:r>
        <w:r>
          <w:rPr>
            <w:rFonts w:ascii="Cambria Math" w:hAnsi="Cambria Math" w:cs="Cambria Math"/>
          </w:rPr>
          <w:t>‐</w:t>
        </w:r>
        <w:r>
          <w:t>history traits, geographical range, and conservation aspects of reef fishes from the Atlantic and Eastern Pacific, Ecology, 102, e03298, https://doi.org/10.1002/ecy.3298, 2021.</w:t>
        </w:r>
      </w:ins>
    </w:p>
    <w:p w14:paraId="217B0876" w14:textId="77777777" w:rsidR="00633A66" w:rsidRDefault="00633A66" w:rsidP="00633A66">
      <w:pPr>
        <w:pStyle w:val="Bibliografia"/>
        <w:rPr>
          <w:ins w:id="1178" w:author="André Luís Luza" w:date="2024-08-13T21:42:00Z"/>
        </w:rPr>
      </w:pPr>
      <w:ins w:id="1179" w:author="André Luís Luza" w:date="2024-08-13T21:42:00Z">
        <w:r>
          <w:t>R Core Team: R Programming Environment v.4.3.1, 2023.</w:t>
        </w:r>
      </w:ins>
    </w:p>
    <w:p w14:paraId="080059DB" w14:textId="77777777" w:rsidR="00633A66" w:rsidRDefault="00633A66" w:rsidP="00633A66">
      <w:pPr>
        <w:pStyle w:val="Bibliografia"/>
        <w:rPr>
          <w:ins w:id="1180" w:author="André Luís Luza" w:date="2024-08-13T21:42:00Z"/>
        </w:rPr>
      </w:pPr>
      <w:ins w:id="1181" w:author="André Luís Luza" w:date="2024-08-13T21:42:00Z">
        <w:r>
          <w:t>Roos, N., Pennino, M., Carvalho, A., and Longo, G.: Drivers of abundance and biomass of Brazilian parrotfishes, Mar. Ecol. Prog. Ser., 623, 117–130, https://doi.org/10.3354/meps13005, 2019.</w:t>
        </w:r>
      </w:ins>
    </w:p>
    <w:p w14:paraId="1083E8E0" w14:textId="77777777" w:rsidR="00633A66" w:rsidRDefault="00633A66" w:rsidP="00633A66">
      <w:pPr>
        <w:pStyle w:val="Bibliografia"/>
        <w:rPr>
          <w:ins w:id="1182" w:author="André Luís Luza" w:date="2024-08-13T21:42:00Z"/>
        </w:rPr>
      </w:pPr>
      <w:ins w:id="1183" w:author="André Luís Luza" w:date="2024-08-13T21:42:00Z">
        <w:r>
          <w:t>Santana, E. F. C., Mies, M., Longo, G. O., Menezes, R., Aued, A. W., Luza, A. L., Bender, M. G., Segal, B., Floeter, S. R., and Francini-Filho, R. B.: Turbidity shapes shallow Southwestern Atlantic benthic reef communities, Marine Environmental Research, 183, 105807, https://doi.org/10.1016/j.marenvres.2022.105807, 2023.</w:t>
        </w:r>
      </w:ins>
    </w:p>
    <w:p w14:paraId="2F898356" w14:textId="77777777" w:rsidR="00633A66" w:rsidRDefault="00633A66" w:rsidP="00633A66">
      <w:pPr>
        <w:pStyle w:val="Bibliografia"/>
        <w:rPr>
          <w:ins w:id="1184" w:author="André Luís Luza" w:date="2024-08-13T21:42:00Z"/>
        </w:rPr>
      </w:pPr>
      <w:ins w:id="1185" w:author="André Luís Luza" w:date="2024-08-13T21:42:00Z">
        <w:r>
          <w:t>Schoepf, V., Baumann, J. H., Barshis, D. J., Browne, N. K., Camp, E. F., Comeau, S., Cornwall, C. E., Guzmán, H. M., Riegl, B., Rodolfo-Metalpa, R., and Sommer, B.: Corals at the edge of environmental limits: A new conceptual framework to re-define marginal and extreme coral communities, Science of The Total Environment, 884, 163688, https://doi.org/10.1016/j.scitotenv.2023.163688, 2023.</w:t>
        </w:r>
      </w:ins>
    </w:p>
    <w:p w14:paraId="4980494B" w14:textId="77777777" w:rsidR="00633A66" w:rsidRDefault="00633A66" w:rsidP="00633A66">
      <w:pPr>
        <w:pStyle w:val="Bibliografia"/>
        <w:rPr>
          <w:ins w:id="1186" w:author="André Luís Luza" w:date="2024-08-13T21:42:00Z"/>
        </w:rPr>
      </w:pPr>
      <w:ins w:id="1187" w:author="André Luís Luza" w:date="2024-08-13T21:42:00Z">
        <w:r>
          <w:t>Sheppard, C. R. C., Davy, S. K., Pilling, G. M., and Graham, N.: The biology of coral reefs, 2nd ed., Oxford university press, Oxford, 2018.</w:t>
        </w:r>
      </w:ins>
    </w:p>
    <w:p w14:paraId="59888DEC" w14:textId="77777777" w:rsidR="00633A66" w:rsidRDefault="00633A66" w:rsidP="00633A66">
      <w:pPr>
        <w:pStyle w:val="Bibliografia"/>
        <w:rPr>
          <w:ins w:id="1188" w:author="André Luís Luza" w:date="2024-08-13T21:42:00Z"/>
        </w:rPr>
      </w:pPr>
      <w:ins w:id="1189" w:author="André Luís Luza" w:date="2024-08-13T21:42:00Z">
        <w:r>
          <w:t>Silva, F., Floeter, S., Lindegren, M., and Quimbayo, J.: Warming-induced changes in reef fish community traits in the Southwestern Atlantic transition zone, Mar. Ecol. Prog. Ser., 710, 107–123, https://doi.org/10.3354/meps14288, 2023.</w:t>
        </w:r>
      </w:ins>
    </w:p>
    <w:p w14:paraId="66B9821B" w14:textId="77777777" w:rsidR="00633A66" w:rsidRDefault="00633A66" w:rsidP="00633A66">
      <w:pPr>
        <w:pStyle w:val="Bibliografia"/>
        <w:rPr>
          <w:ins w:id="1190" w:author="André Luís Luza" w:date="2024-08-13T21:42:00Z"/>
        </w:rPr>
      </w:pPr>
      <w:ins w:id="1191" w:author="André Luís Luza" w:date="2024-08-13T21:42:00Z">
        <w:r>
          <w:t>Soares, M. O., Rossi, S., Gurgel, A. R., Lucas, C. C., Tavares, T. C. L., Diniz, B., Feitosa, C. V., Rabelo, E. F., Pereira, P. H. C., Kikuchi, R. K. P. D., Leão, Z. M. A. N., Cruz, I. C. S., Carneiro, P. B. D. M., and Alvarez-Filip, L.: Impacts of a changing environment on marginal coral reefs in the Tropical Southwestern Atlantic, Ocean &amp; Coastal Management, 210, 105692, https://doi.org/10.1016/j.ocecoaman.2021.105692, 2021.</w:t>
        </w:r>
      </w:ins>
    </w:p>
    <w:p w14:paraId="75C12ACF" w14:textId="77777777" w:rsidR="00633A66" w:rsidRDefault="00633A66" w:rsidP="00633A66">
      <w:pPr>
        <w:pStyle w:val="Bibliografia"/>
        <w:rPr>
          <w:ins w:id="1192" w:author="André Luís Luza" w:date="2024-08-13T21:42:00Z"/>
        </w:rPr>
      </w:pPr>
      <w:ins w:id="1193" w:author="André Luís Luza" w:date="2024-08-13T21:42:00Z">
        <w:r>
          <w:t>Srivastava, D. S., Cardinale, B. J., Downing, A. L., Duffy, J. E., Jouseau, C., Sankaran, M., and Wright, J. P.: Diversity has stronger top</w:t>
        </w:r>
        <w:r>
          <w:rPr>
            <w:rFonts w:ascii="Cambria Math" w:hAnsi="Cambria Math" w:cs="Cambria Math"/>
          </w:rPr>
          <w:t>‐</w:t>
        </w:r>
        <w:r>
          <w:t>down than bottom</w:t>
        </w:r>
        <w:r>
          <w:rPr>
            <w:rFonts w:ascii="Cambria Math" w:hAnsi="Cambria Math" w:cs="Cambria Math"/>
          </w:rPr>
          <w:t>‐</w:t>
        </w:r>
        <w:r>
          <w:t>up effects on decomposition, Ecology, 90, 1073–1083, https://doi.org/10.1890/08-0439.1, 2009.</w:t>
        </w:r>
      </w:ins>
    </w:p>
    <w:p w14:paraId="0E9441B6" w14:textId="77777777" w:rsidR="00633A66" w:rsidRDefault="00633A66" w:rsidP="00633A66">
      <w:pPr>
        <w:pStyle w:val="Bibliografia"/>
        <w:rPr>
          <w:ins w:id="1194" w:author="André Luís Luza" w:date="2024-08-13T21:42:00Z"/>
        </w:rPr>
      </w:pPr>
      <w:ins w:id="1195" w:author="André Luís Luza" w:date="2024-08-13T21:42:00Z">
        <w:r>
          <w:t>Strona, G. and Bradshaw, C. J. A.: Coextinctions dominate future vertebrate losses from climate and land use change, Sci. Adv., 8, eabn4345, https://doi.org/10.1126/sciadv.abn4345, 2022.</w:t>
        </w:r>
      </w:ins>
    </w:p>
    <w:p w14:paraId="68A995FE" w14:textId="77777777" w:rsidR="00633A66" w:rsidRDefault="00633A66" w:rsidP="00633A66">
      <w:pPr>
        <w:pStyle w:val="Bibliografia"/>
        <w:rPr>
          <w:ins w:id="1196" w:author="André Luís Luza" w:date="2024-08-13T21:42:00Z"/>
        </w:rPr>
      </w:pPr>
      <w:ins w:id="1197" w:author="André Luís Luza" w:date="2024-08-13T21:42:00Z">
        <w:r>
          <w:t>Strona, G., Lafferty, K. D., Fattorini, S., Beck, P. S. A., Guilhaumon, F., Arrigoni, R., Montano, S., Seveso, D., Galli, P., Planes, S., and Parravicini, V.: Global tropical reef fish richness could decline by around half if corals are lost, Proc. R. Soc. B., 288, 20210274, https://doi.org/10.1098/rspb.2021.0274, 2021.</w:t>
        </w:r>
      </w:ins>
    </w:p>
    <w:p w14:paraId="4CEC17ED" w14:textId="77777777" w:rsidR="00633A66" w:rsidRDefault="00633A66" w:rsidP="00633A66">
      <w:pPr>
        <w:pStyle w:val="Bibliografia"/>
        <w:rPr>
          <w:ins w:id="1198" w:author="André Luís Luza" w:date="2024-08-13T21:42:00Z"/>
        </w:rPr>
      </w:pPr>
      <w:ins w:id="1199" w:author="André Luís Luza" w:date="2024-08-13T21:42:00Z">
        <w:r>
          <w:t>Sully, S., Burkepile, D. E., Donovan, M. K., Hodgson, G., and Van Woesik, R.: A global analysis of coral bleaching over the past two decades, Nat Commun, 10, 1264, https://doi.org/10.1038/s41467-019-09238-2, 2019.</w:t>
        </w:r>
      </w:ins>
    </w:p>
    <w:p w14:paraId="185EB318" w14:textId="77777777" w:rsidR="00633A66" w:rsidRDefault="00633A66" w:rsidP="00633A66">
      <w:pPr>
        <w:pStyle w:val="Bibliografia"/>
        <w:rPr>
          <w:ins w:id="1200" w:author="André Luís Luza" w:date="2024-08-13T21:42:00Z"/>
        </w:rPr>
      </w:pPr>
      <w:ins w:id="1201" w:author="André Luís Luza" w:date="2024-08-13T21:42:00Z">
        <w:r>
          <w:t>Tavares, D. C., Moura, J. F., Acevedo-Trejos, E., and Merico, A.: Traits Shared by Marine Megafauna and Their Relationships With Ecosystem Functions and Services, Front. Mar. Sci., 6, 262, https://doi.org/10.3389/fmars.2019.00262, 2019.</w:t>
        </w:r>
      </w:ins>
    </w:p>
    <w:p w14:paraId="04096AF3" w14:textId="77777777" w:rsidR="00633A66" w:rsidRDefault="00633A66" w:rsidP="00633A66">
      <w:pPr>
        <w:pStyle w:val="Bibliografia"/>
        <w:rPr>
          <w:ins w:id="1202" w:author="André Luís Luza" w:date="2024-08-13T21:42:00Z"/>
        </w:rPr>
      </w:pPr>
      <w:ins w:id="1203" w:author="André Luís Luza" w:date="2024-08-13T21:42:00Z">
        <w:r>
          <w:t>Tebbett, S. B., Connolly, S. R., and Bellwood, D. R.: Benthic composition changes on coral reefs at global scales, Nat Ecol Evol, 7, 71–81, https://doi.org/10.1038/s41559-022-01937-2, 2023.</w:t>
        </w:r>
      </w:ins>
    </w:p>
    <w:p w14:paraId="7858ADD6" w14:textId="77777777" w:rsidR="00633A66" w:rsidRDefault="00633A66" w:rsidP="00633A66">
      <w:pPr>
        <w:pStyle w:val="Bibliografia"/>
        <w:rPr>
          <w:ins w:id="1204" w:author="André Luís Luza" w:date="2024-08-13T21:42:00Z"/>
        </w:rPr>
      </w:pPr>
      <w:ins w:id="1205" w:author="André Luís Luza" w:date="2024-08-13T21:42:00Z">
        <w:r>
          <w:t>Teixeira, C. D., Leitão, R. L. L., Ribeiro, F. V., Moraes, F. C., Neves, L. M., Bastos, A. C., Pereira-Filho, G. H., Kampel, M., Salomon, P. S., Sá, J. A., Falsarella, L. N., Amario, M., Abieri, M. L., Pereira, R. C., Amado-Filho, G. M., and Moura, R. L.: Sustained mass coral bleaching (2016–2017) in Brazilian turbid-zone reefs: taxonomic, cross-shelf and habitat-related trends, Coral Reefs, 38, 801–813, https://doi.org/10.1007/s00338-019-01789-6, 2019.</w:t>
        </w:r>
      </w:ins>
    </w:p>
    <w:p w14:paraId="7D11E878" w14:textId="77777777" w:rsidR="00633A66" w:rsidRDefault="00633A66" w:rsidP="00633A66">
      <w:pPr>
        <w:pStyle w:val="Bibliografia"/>
        <w:rPr>
          <w:ins w:id="1206" w:author="André Luís Luza" w:date="2024-08-13T21:42:00Z"/>
        </w:rPr>
      </w:pPr>
      <w:ins w:id="1207" w:author="André Luís Luza" w:date="2024-08-13T21:42:00Z">
        <w:r>
          <w:t>Valiente</w:t>
        </w:r>
        <w:r>
          <w:rPr>
            <w:rFonts w:ascii="Cambria Math" w:hAnsi="Cambria Math" w:cs="Cambria Math"/>
          </w:rPr>
          <w:t>‐</w:t>
        </w:r>
        <w:r>
          <w:t>Banuet, A., Aizen, M. A., Alcántara, J. M., Arroyo, J., Cocucci, A., Galetti, M., García, M. B., García, D., Gómez, J. M., Jordano, P., Medel, R., Navarro, L., Obeso, J. R., Oviedo, R., Ramírez, N., Rey, P. J., Traveset, A., Verdú, M., and Zamora, R.: Beyond species loss: the extinction of ecological interactions in a changing world, Functional Ecology, 29, 299–307, https://doi.org/10.1111/1365-2435.12356, 2015.</w:t>
        </w:r>
      </w:ins>
    </w:p>
    <w:p w14:paraId="33103C01" w14:textId="77777777" w:rsidR="00633A66" w:rsidRDefault="00633A66" w:rsidP="00633A66">
      <w:pPr>
        <w:pStyle w:val="Bibliografia"/>
        <w:rPr>
          <w:ins w:id="1208" w:author="André Luís Luza" w:date="2024-08-13T21:42:00Z"/>
        </w:rPr>
      </w:pPr>
      <w:ins w:id="1209" w:author="André Luís Luza" w:date="2024-08-13T21:42:00Z">
        <w:r>
          <w:t>Vidal, M. M., Hasui, E., Pizo, M. A., Tamashiro, J. Y., Silva, W. R., and Guimarães, P. R.: Frugivores at higher risk of extinction are the key elements of a mutualistic network, Ecology, 95, 3440–3447, https://doi.org/10.1890/13-1584.1, 2014.</w:t>
        </w:r>
      </w:ins>
    </w:p>
    <w:p w14:paraId="10DAC84F" w14:textId="67EF57A0" w:rsidR="00633A66" w:rsidRDefault="00633A66" w:rsidP="00633A66">
      <w:pPr>
        <w:pStyle w:val="Bibliografia"/>
        <w:rPr>
          <w:ins w:id="1210" w:author="André Luís Luza" w:date="2024-08-13T21:42:00Z"/>
        </w:rPr>
      </w:pPr>
      <w:ins w:id="1211" w:author="André Luís Luza" w:date="2024-08-13T21:42:00Z">
        <w:r>
          <w:t xml:space="preserve">Villéger, S., Mason, N. W. H., and Mouillot, D.: </w:t>
        </w:r>
        <w:r w:rsidR="00FA7EC9">
          <w:t>new multidimensional functional diversity indices for a multifaceted framework in functional ecology</w:t>
        </w:r>
        <w:r>
          <w:t>, Ecology, 89, 2290–2301, https://doi.org/10.1890/07-1206.1, 2008.</w:t>
        </w:r>
      </w:ins>
    </w:p>
    <w:p w14:paraId="34433F4A" w14:textId="77777777" w:rsidR="00633A66" w:rsidRDefault="00633A66" w:rsidP="00633A66">
      <w:pPr>
        <w:pStyle w:val="Bibliografia"/>
        <w:rPr>
          <w:ins w:id="1212" w:author="André Luís Luza" w:date="2024-08-13T21:42:00Z"/>
        </w:rPr>
      </w:pPr>
      <w:ins w:id="1213" w:author="André Luís Luza" w:date="2024-08-13T21:42:00Z">
        <w:r>
          <w:t>Vizentin</w:t>
        </w:r>
        <w:r>
          <w:rPr>
            <w:rFonts w:ascii="Cambria Math" w:hAnsi="Cambria Math" w:cs="Cambria Math"/>
          </w:rPr>
          <w:t>‐</w:t>
        </w:r>
        <w:r>
          <w:t>Bugoni, J., Debastiani, V. J., Bastazini, V. A. G., Maruyama, P. K., and Sperry, J. H.: Including rewiring in the estimation of the robustness of mutualistic networks, Methods Ecol Evol, 11, 106–116, https://doi.org/10.1111/2041-210X.13306, 2020.</w:t>
        </w:r>
      </w:ins>
    </w:p>
    <w:p w14:paraId="12DFC364" w14:textId="77777777" w:rsidR="00633A66" w:rsidRDefault="00633A66" w:rsidP="00633A66">
      <w:pPr>
        <w:pStyle w:val="Bibliografia"/>
        <w:rPr>
          <w:ins w:id="1214" w:author="André Luís Luza" w:date="2024-08-13T21:42:00Z"/>
        </w:rPr>
      </w:pPr>
      <w:ins w:id="1215" w:author="André Luís Luza" w:date="2024-08-13T21:42:00Z">
        <w:r>
          <w:t>Wickham, H.: ggplot2: Elegant Graphics for Data Analysis., Springer-Verlag New York, 2016.</w:t>
        </w:r>
      </w:ins>
    </w:p>
    <w:p w14:paraId="2D578E13" w14:textId="77777777" w:rsidR="00633A66" w:rsidRDefault="00633A66" w:rsidP="00633A66">
      <w:pPr>
        <w:pStyle w:val="Bibliografia"/>
        <w:rPr>
          <w:ins w:id="1216" w:author="André Luís Luza" w:date="2024-08-13T21:42:00Z"/>
        </w:rPr>
      </w:pPr>
      <w:ins w:id="1217" w:author="André Luís Luza" w:date="2024-08-13T21:42:00Z">
        <w:r>
          <w:t>Wilson, S. K., Graham, N. A. J., Pratchett, M. S., Jones, G. P., and Polunin, N. V. C.: Multiple disturbances and the global degradation of coral reefs: are reef fishes at risk or resilient?, Global Change Biology, 12, 2220–2234, https://doi.org/10.1111/j.1365-2486.2006.01252.x, 2006.</w:t>
        </w:r>
      </w:ins>
    </w:p>
    <w:p w14:paraId="12F231F7" w14:textId="77777777" w:rsidR="00633A66" w:rsidRDefault="00633A66" w:rsidP="00633A66">
      <w:pPr>
        <w:pStyle w:val="Bibliografia"/>
        <w:rPr>
          <w:ins w:id="1218" w:author="André Luís Luza" w:date="2024-08-13T21:42:00Z"/>
        </w:rPr>
      </w:pPr>
      <w:ins w:id="1219" w:author="André Luís Luza" w:date="2024-08-13T21:42:00Z">
        <w:r>
          <w:t>Wismer, S., Tebbett, S. B., Streit, R. P., and Bellwood, D. R.: Young fishes persist despite coral loss on the Great Barrier Reef, Commun Biol, 2, 456, https://doi.org/10.1038/s42003-019-0703-0, 2019.</w:t>
        </w:r>
      </w:ins>
    </w:p>
    <w:p w14:paraId="70739A02" w14:textId="77777777" w:rsidR="00633A66" w:rsidRDefault="00633A66" w:rsidP="00633A66">
      <w:pPr>
        <w:pStyle w:val="Bibliografia"/>
        <w:rPr>
          <w:ins w:id="1220" w:author="André Luís Luza" w:date="2024-08-13T21:42:00Z"/>
        </w:rPr>
      </w:pPr>
      <w:ins w:id="1221" w:author="André Luís Luza" w:date="2024-08-13T21:42:00Z">
        <w:r>
          <w:t>Woodhead, A. J., Hicks, C. C., Norström, A. V., Williams, G. J., and Graham, N. A. J.: Coral reef ecosystem services in the Anthropocene, Functional Ecology, 33, 1023–1034, https://doi.org/10.1111/1365-2435.13331, 2019.</w:t>
        </w:r>
      </w:ins>
    </w:p>
    <w:p w14:paraId="00000106" w14:textId="6FB7D9BE" w:rsidR="00AD720D" w:rsidRDefault="00AB7E63">
      <w:pPr>
        <w:spacing w:line="480" w:lineRule="auto"/>
        <w:ind w:left="450" w:hanging="450"/>
        <w:rPr>
          <w:ins w:id="1222" w:author="André Luís Luza" w:date="2024-08-13T21:42:00Z"/>
          <w:rFonts w:ascii="Rubik" w:eastAsia="Rubik" w:hAnsi="Rubik" w:cs="Rubik"/>
          <w:sz w:val="24"/>
          <w:szCs w:val="24"/>
          <w:highlight w:val="white"/>
        </w:rPr>
      </w:pPr>
      <w:ins w:id="1223" w:author="André Luís Luza" w:date="2024-08-13T21:42:00Z">
        <w:r>
          <w:rPr>
            <w:rFonts w:ascii="Rubik" w:eastAsia="Rubik" w:hAnsi="Rubik" w:cs="Rubik"/>
            <w:sz w:val="24"/>
            <w:szCs w:val="24"/>
            <w:highlight w:val="white"/>
          </w:rPr>
          <w:fldChar w:fldCharType="end"/>
        </w:r>
      </w:ins>
    </w:p>
    <w:p w14:paraId="00000107" w14:textId="77777777" w:rsidR="00AD720D" w:rsidRDefault="00AD720D">
      <w:pPr>
        <w:spacing w:line="480" w:lineRule="auto"/>
        <w:ind w:left="450" w:hanging="450"/>
        <w:rPr>
          <w:ins w:id="1224" w:author="André Luís Luza" w:date="2024-08-13T21:42:00Z"/>
          <w:rFonts w:ascii="Rubik" w:eastAsia="Rubik" w:hAnsi="Rubik" w:cs="Rubik"/>
          <w:sz w:val="24"/>
          <w:szCs w:val="24"/>
          <w:highlight w:val="white"/>
        </w:rPr>
      </w:pPr>
    </w:p>
    <w:p w14:paraId="00000108" w14:textId="5F356874" w:rsidR="00AD720D" w:rsidRDefault="00AD720D">
      <w:pPr>
        <w:spacing w:line="480" w:lineRule="auto"/>
        <w:ind w:left="450" w:hanging="450"/>
        <w:rPr>
          <w:ins w:id="1225" w:author="André Luís Luza" w:date="2024-08-13T21:42:00Z"/>
          <w:rFonts w:ascii="Rubik" w:eastAsia="Rubik" w:hAnsi="Rubik" w:cs="Rubik"/>
          <w:sz w:val="24"/>
          <w:szCs w:val="24"/>
          <w:highlight w:val="white"/>
        </w:rPr>
      </w:pPr>
    </w:p>
    <w:p w14:paraId="00000109" w14:textId="77777777" w:rsidR="00AD720D" w:rsidRDefault="00AD720D">
      <w:pPr>
        <w:spacing w:line="480" w:lineRule="auto"/>
        <w:ind w:left="450" w:hanging="450"/>
        <w:rPr>
          <w:ins w:id="1226" w:author="André Luís Luza" w:date="2024-08-13T21:42:00Z"/>
          <w:rFonts w:ascii="Rubik" w:eastAsia="Rubik" w:hAnsi="Rubik" w:cs="Rubik"/>
          <w:sz w:val="24"/>
          <w:szCs w:val="24"/>
          <w:highlight w:val="white"/>
        </w:rPr>
      </w:pPr>
    </w:p>
    <w:p w14:paraId="0000010A" w14:textId="77777777" w:rsidR="00AD720D" w:rsidRDefault="00AD720D">
      <w:pPr>
        <w:spacing w:line="480" w:lineRule="auto"/>
        <w:ind w:left="450" w:hanging="450"/>
        <w:rPr>
          <w:ins w:id="1227" w:author="André Luís Luza" w:date="2024-08-13T21:42:00Z"/>
          <w:rFonts w:ascii="Rubik" w:eastAsia="Rubik" w:hAnsi="Rubik" w:cs="Rubik"/>
          <w:sz w:val="24"/>
          <w:szCs w:val="24"/>
          <w:highlight w:val="white"/>
        </w:rPr>
      </w:pPr>
    </w:p>
    <w:p w14:paraId="0000010B" w14:textId="77777777" w:rsidR="00AD720D" w:rsidRDefault="00AD720D">
      <w:pPr>
        <w:spacing w:line="480" w:lineRule="auto"/>
        <w:ind w:left="450" w:hanging="450"/>
        <w:rPr>
          <w:ins w:id="1228" w:author="André Luís Luza" w:date="2024-08-13T21:42:00Z"/>
          <w:rFonts w:ascii="Rubik" w:eastAsia="Rubik" w:hAnsi="Rubik" w:cs="Rubik"/>
          <w:sz w:val="24"/>
          <w:szCs w:val="24"/>
          <w:highlight w:val="white"/>
        </w:rPr>
      </w:pPr>
    </w:p>
    <w:p w14:paraId="0000010C" w14:textId="77777777" w:rsidR="00AD720D" w:rsidRDefault="00AD720D">
      <w:pPr>
        <w:spacing w:line="480" w:lineRule="auto"/>
        <w:ind w:left="450" w:hanging="450"/>
        <w:rPr>
          <w:ins w:id="1229" w:author="André Luís Luza" w:date="2024-08-13T21:42:00Z"/>
          <w:rFonts w:ascii="Rubik" w:eastAsia="Rubik" w:hAnsi="Rubik" w:cs="Rubik"/>
          <w:sz w:val="24"/>
          <w:szCs w:val="24"/>
          <w:highlight w:val="white"/>
        </w:rPr>
      </w:pPr>
    </w:p>
    <w:p w14:paraId="0000010D" w14:textId="77777777" w:rsidR="00AD720D" w:rsidRDefault="00AD720D">
      <w:pPr>
        <w:spacing w:line="480" w:lineRule="auto"/>
        <w:ind w:left="450" w:hanging="450"/>
        <w:rPr>
          <w:ins w:id="1230" w:author="André Luís Luza" w:date="2024-08-13T21:42:00Z"/>
          <w:rFonts w:ascii="Rubik" w:eastAsia="Rubik" w:hAnsi="Rubik" w:cs="Rubik"/>
          <w:sz w:val="24"/>
          <w:szCs w:val="24"/>
          <w:highlight w:val="white"/>
        </w:rPr>
      </w:pPr>
    </w:p>
    <w:p w14:paraId="0000010E" w14:textId="77777777" w:rsidR="00AD720D" w:rsidRDefault="00AD720D">
      <w:pPr>
        <w:spacing w:line="480" w:lineRule="auto"/>
        <w:ind w:left="450" w:hanging="450"/>
        <w:rPr>
          <w:ins w:id="1231" w:author="André Luís Luza" w:date="2024-08-13T21:42:00Z"/>
          <w:rFonts w:ascii="Rubik" w:eastAsia="Rubik" w:hAnsi="Rubik" w:cs="Rubik"/>
          <w:sz w:val="24"/>
          <w:szCs w:val="24"/>
          <w:highlight w:val="white"/>
        </w:rPr>
      </w:pPr>
    </w:p>
    <w:p w14:paraId="0000010F" w14:textId="77777777" w:rsidR="00AD720D" w:rsidRDefault="00AD720D">
      <w:pPr>
        <w:spacing w:line="480" w:lineRule="auto"/>
        <w:ind w:left="450" w:hanging="450"/>
        <w:rPr>
          <w:ins w:id="1232" w:author="André Luís Luza" w:date="2024-08-13T21:42:00Z"/>
          <w:rFonts w:ascii="Rubik" w:eastAsia="Rubik" w:hAnsi="Rubik" w:cs="Rubik"/>
          <w:sz w:val="24"/>
          <w:szCs w:val="24"/>
          <w:highlight w:val="white"/>
        </w:rPr>
      </w:pPr>
    </w:p>
    <w:p w14:paraId="00000110" w14:textId="77777777" w:rsidR="00AD720D" w:rsidRDefault="00AD720D">
      <w:pPr>
        <w:spacing w:line="480" w:lineRule="auto"/>
        <w:ind w:left="450" w:hanging="450"/>
        <w:rPr>
          <w:ins w:id="1233" w:author="André Luís Luza" w:date="2024-08-13T21:42:00Z"/>
          <w:rFonts w:ascii="Rubik" w:eastAsia="Rubik" w:hAnsi="Rubik" w:cs="Rubik"/>
          <w:sz w:val="24"/>
          <w:szCs w:val="24"/>
          <w:highlight w:val="white"/>
        </w:rPr>
      </w:pPr>
    </w:p>
    <w:p w14:paraId="00000111" w14:textId="77777777" w:rsidR="00AD720D" w:rsidRDefault="00AD720D">
      <w:pPr>
        <w:spacing w:line="480" w:lineRule="auto"/>
        <w:ind w:left="450" w:hanging="450"/>
        <w:rPr>
          <w:ins w:id="1234" w:author="André Luís Luza" w:date="2024-08-13T21:42:00Z"/>
          <w:rFonts w:ascii="Rubik" w:eastAsia="Rubik" w:hAnsi="Rubik" w:cs="Rubik"/>
          <w:sz w:val="24"/>
          <w:szCs w:val="24"/>
          <w:highlight w:val="white"/>
        </w:rPr>
      </w:pPr>
    </w:p>
    <w:p w14:paraId="00000112" w14:textId="77777777" w:rsidR="00AD720D" w:rsidRDefault="00AD720D">
      <w:pPr>
        <w:spacing w:line="480" w:lineRule="auto"/>
        <w:ind w:left="450" w:hanging="450"/>
        <w:rPr>
          <w:ins w:id="1235" w:author="André Luís Luza" w:date="2024-08-13T21:42:00Z"/>
          <w:rFonts w:ascii="Rubik" w:eastAsia="Rubik" w:hAnsi="Rubik" w:cs="Rubik"/>
          <w:sz w:val="24"/>
          <w:szCs w:val="24"/>
          <w:highlight w:val="white"/>
        </w:rPr>
      </w:pPr>
    </w:p>
    <w:p w14:paraId="00000113" w14:textId="77777777" w:rsidR="00AD720D" w:rsidRDefault="00AD720D">
      <w:pPr>
        <w:spacing w:line="480" w:lineRule="auto"/>
        <w:ind w:left="450" w:hanging="450"/>
        <w:rPr>
          <w:ins w:id="1236" w:author="André Luís Luza" w:date="2024-08-13T21:42:00Z"/>
          <w:rFonts w:ascii="Rubik" w:eastAsia="Rubik" w:hAnsi="Rubik" w:cs="Rubik"/>
          <w:sz w:val="24"/>
          <w:szCs w:val="24"/>
          <w:highlight w:val="white"/>
        </w:rPr>
      </w:pPr>
    </w:p>
    <w:p w14:paraId="00000114" w14:textId="77777777" w:rsidR="00AD720D" w:rsidRDefault="00AD720D">
      <w:pPr>
        <w:spacing w:line="480" w:lineRule="auto"/>
        <w:ind w:left="450" w:hanging="450"/>
        <w:rPr>
          <w:ins w:id="1237" w:author="André Luís Luza" w:date="2024-08-13T21:42:00Z"/>
          <w:rFonts w:ascii="Rubik" w:eastAsia="Rubik" w:hAnsi="Rubik" w:cs="Rubik"/>
          <w:sz w:val="24"/>
          <w:szCs w:val="24"/>
          <w:highlight w:val="white"/>
        </w:rPr>
      </w:pPr>
    </w:p>
    <w:p w14:paraId="00000115" w14:textId="77777777" w:rsidR="00AD720D" w:rsidRDefault="00AD720D">
      <w:pPr>
        <w:spacing w:line="480" w:lineRule="auto"/>
        <w:ind w:left="450" w:hanging="450"/>
        <w:rPr>
          <w:ins w:id="1238" w:author="André Luís Luza" w:date="2024-08-13T21:42:00Z"/>
          <w:rFonts w:ascii="Rubik" w:eastAsia="Rubik" w:hAnsi="Rubik" w:cs="Rubik"/>
          <w:sz w:val="24"/>
          <w:szCs w:val="24"/>
          <w:highlight w:val="white"/>
        </w:rPr>
      </w:pPr>
    </w:p>
    <w:p w14:paraId="00000127" w14:textId="1A6E7B2E" w:rsidR="00AD720D" w:rsidRDefault="00AD720D">
      <w:pPr>
        <w:spacing w:line="480" w:lineRule="auto"/>
        <w:rPr>
          <w:rFonts w:ascii="Rubik" w:hAnsi="Rubik"/>
          <w:sz w:val="24"/>
          <w:highlight w:val="white"/>
          <w:rPrChange w:id="1239" w:author="André Luís Luza" w:date="2024-08-13T21:42:00Z">
            <w:rPr>
              <w:rFonts w:ascii="Rubik" w:hAnsi="Rubik"/>
              <w:sz w:val="24"/>
            </w:rPr>
          </w:rPrChange>
        </w:rPr>
        <w:pPrChange w:id="1240" w:author="André Luís Luza" w:date="2024-08-13T21:42:00Z">
          <w:pPr>
            <w:spacing w:line="480" w:lineRule="auto"/>
            <w:ind w:left="450" w:hanging="450"/>
          </w:pPr>
        </w:pPrChange>
      </w:pPr>
    </w:p>
    <w:sectPr w:rsidR="00AD720D">
      <w:pgSz w:w="12240" w:h="15840"/>
      <w:pgMar w:top="1440" w:right="1440" w:bottom="1440" w:left="1440" w:header="720" w:footer="720" w:gutter="0"/>
      <w:lnNumType w:countBy="1" w:restart="continuous"/>
      <w:cols w:space="720"/>
      <w:docGrid w:linePitch="0"/>
      <w:sectPrChange w:id="1241" w:author="André Luís Luza" w:date="2024-08-13T21:42:00Z">
        <w:sectPr w:rsidR="00AD720D">
          <w:pgMar w:top="1440" w:right="1440" w:bottom="1440" w:left="1440" w:header="720" w:footer="720" w:gutter="0"/>
          <w:docGrid w:linePitch="299"/>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A7D8A" w14:textId="77777777" w:rsidR="000A6B93" w:rsidRDefault="000A6B93">
      <w:pPr>
        <w:spacing w:line="240" w:lineRule="auto"/>
      </w:pPr>
      <w:r>
        <w:separator/>
      </w:r>
    </w:p>
  </w:endnote>
  <w:endnote w:type="continuationSeparator" w:id="0">
    <w:p w14:paraId="3984A60C" w14:textId="77777777" w:rsidR="000A6B93" w:rsidRDefault="000A6B93">
      <w:pPr>
        <w:spacing w:line="240" w:lineRule="auto"/>
      </w:pPr>
      <w:r>
        <w:continuationSeparator/>
      </w:r>
    </w:p>
  </w:endnote>
  <w:endnote w:type="continuationNotice" w:id="1">
    <w:p w14:paraId="0B0D393E" w14:textId="77777777" w:rsidR="000A6B93" w:rsidRDefault="000A6B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ubik">
    <w:panose1 w:val="00000000000000000000"/>
    <w:charset w:val="00"/>
    <w:family w:val="auto"/>
    <w:pitch w:val="variable"/>
    <w:sig w:usb0="A0000A6F" w:usb1="4000205B" w:usb2="00000000" w:usb3="00000000" w:csb0="000000B7" w:csb1="00000000"/>
  </w:font>
  <w:font w:name="Rubik Light">
    <w:panose1 w:val="00000000000000000000"/>
    <w:charset w:val="00"/>
    <w:family w:val="auto"/>
    <w:pitch w:val="variable"/>
    <w:sig w:usb0="A0000A6F" w:usb1="4000205B" w:usb2="00000000" w:usb3="00000000" w:csb0="000000B7"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CC8B0" w14:textId="77777777" w:rsidR="00CB5515" w:rsidRDefault="00CB5515">
    <w:pPr>
      <w:pStyle w:val="Rodap"/>
      <w:pPrChange w:id="675" w:author="André Luís Luza" w:date="2024-08-13T21:42:00Z">
        <w:pPr>
          <w:pStyle w:val="Nmerodelinha"/>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642D3" w14:textId="77777777" w:rsidR="000A6B93" w:rsidRDefault="000A6B93">
      <w:pPr>
        <w:spacing w:line="240" w:lineRule="auto"/>
      </w:pPr>
      <w:r>
        <w:separator/>
      </w:r>
    </w:p>
  </w:footnote>
  <w:footnote w:type="continuationSeparator" w:id="0">
    <w:p w14:paraId="7808332B" w14:textId="77777777" w:rsidR="000A6B93" w:rsidRDefault="000A6B93">
      <w:pPr>
        <w:spacing w:line="240" w:lineRule="auto"/>
      </w:pPr>
      <w:r>
        <w:continuationSeparator/>
      </w:r>
    </w:p>
  </w:footnote>
  <w:footnote w:type="continuationNotice" w:id="1">
    <w:p w14:paraId="2D5305D0" w14:textId="77777777" w:rsidR="000A6B93" w:rsidRDefault="000A6B9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D81AD" w14:textId="77777777" w:rsidR="00F17489" w:rsidRDefault="00F1748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28" w14:textId="77777777" w:rsidR="00E954E4" w:rsidRDefault="00E954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C689B"/>
    <w:multiLevelType w:val="multilevel"/>
    <w:tmpl w:val="7D9C5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2760308"/>
    <w:multiLevelType w:val="multilevel"/>
    <w:tmpl w:val="DD6AD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512208B"/>
    <w:multiLevelType w:val="multilevel"/>
    <w:tmpl w:val="5EC4D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F9202F9"/>
    <w:multiLevelType w:val="multilevel"/>
    <w:tmpl w:val="4F12D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é Luís Luza">
    <w15:presenceInfo w15:providerId="Windows Live" w15:userId="f2a9a122168381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20D"/>
    <w:rsid w:val="00041C89"/>
    <w:rsid w:val="000A6B93"/>
    <w:rsid w:val="000D38D8"/>
    <w:rsid w:val="00121245"/>
    <w:rsid w:val="001D4D81"/>
    <w:rsid w:val="00225733"/>
    <w:rsid w:val="002857D7"/>
    <w:rsid w:val="003160CA"/>
    <w:rsid w:val="003223A6"/>
    <w:rsid w:val="003959FB"/>
    <w:rsid w:val="003C2638"/>
    <w:rsid w:val="00416C59"/>
    <w:rsid w:val="0048186C"/>
    <w:rsid w:val="004978E0"/>
    <w:rsid w:val="004B2E2A"/>
    <w:rsid w:val="005A3336"/>
    <w:rsid w:val="005B4BBF"/>
    <w:rsid w:val="005D2E22"/>
    <w:rsid w:val="005D39C4"/>
    <w:rsid w:val="00633A66"/>
    <w:rsid w:val="006A57E3"/>
    <w:rsid w:val="006D3649"/>
    <w:rsid w:val="006E5522"/>
    <w:rsid w:val="006E55BD"/>
    <w:rsid w:val="006F686F"/>
    <w:rsid w:val="00700343"/>
    <w:rsid w:val="00704004"/>
    <w:rsid w:val="007A25E6"/>
    <w:rsid w:val="007B2080"/>
    <w:rsid w:val="007F3E22"/>
    <w:rsid w:val="008135E9"/>
    <w:rsid w:val="008158A8"/>
    <w:rsid w:val="00824312"/>
    <w:rsid w:val="008942A6"/>
    <w:rsid w:val="008F352D"/>
    <w:rsid w:val="009804A3"/>
    <w:rsid w:val="009F6456"/>
    <w:rsid w:val="00A624FE"/>
    <w:rsid w:val="00A719ED"/>
    <w:rsid w:val="00AB229E"/>
    <w:rsid w:val="00AB7E63"/>
    <w:rsid w:val="00AD720D"/>
    <w:rsid w:val="00BC27E1"/>
    <w:rsid w:val="00C15181"/>
    <w:rsid w:val="00C848A6"/>
    <w:rsid w:val="00CB5515"/>
    <w:rsid w:val="00D0693F"/>
    <w:rsid w:val="00D85066"/>
    <w:rsid w:val="00D85C10"/>
    <w:rsid w:val="00DA4263"/>
    <w:rsid w:val="00E050F4"/>
    <w:rsid w:val="00E210A3"/>
    <w:rsid w:val="00E25B32"/>
    <w:rsid w:val="00E954E4"/>
    <w:rsid w:val="00F072F7"/>
    <w:rsid w:val="00F17489"/>
    <w:rsid w:val="00F271DE"/>
    <w:rsid w:val="00F43457"/>
    <w:rsid w:val="00F56696"/>
    <w:rsid w:val="00FA7EC9"/>
    <w:rsid w:val="00FA7F4F"/>
    <w:rsid w:val="00FD0997"/>
    <w:rsid w:val="00FD707D"/>
    <w:rsid w:val="00FE3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5970E"/>
  <w15:docId w15:val="{6A771F2E-FBB2-4F06-A1BB-6414DCFCA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7A25E6"/>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A25E6"/>
    <w:rPr>
      <w:rFonts w:ascii="Segoe UI" w:hAnsi="Segoe UI" w:cs="Segoe UI"/>
      <w:sz w:val="18"/>
      <w:szCs w:val="18"/>
    </w:rPr>
  </w:style>
  <w:style w:type="character" w:styleId="Nmerodelinha">
    <w:name w:val="line number"/>
    <w:basedOn w:val="Fontepargpadro"/>
    <w:uiPriority w:val="99"/>
    <w:semiHidden/>
    <w:unhideWhenUsed/>
    <w:rsid w:val="007A25E6"/>
  </w:style>
  <w:style w:type="paragraph" w:styleId="Bibliografia">
    <w:name w:val="Bibliography"/>
    <w:basedOn w:val="Normal"/>
    <w:next w:val="Normal"/>
    <w:uiPriority w:val="37"/>
    <w:unhideWhenUsed/>
    <w:rsid w:val="00AB7E63"/>
    <w:pPr>
      <w:spacing w:after="240" w:line="240" w:lineRule="auto"/>
    </w:pPr>
  </w:style>
  <w:style w:type="character" w:styleId="TextodoEspaoReservado">
    <w:name w:val="Placeholder Text"/>
    <w:basedOn w:val="Fontepargpadro"/>
    <w:uiPriority w:val="99"/>
    <w:semiHidden/>
    <w:rsid w:val="00121245"/>
    <w:rPr>
      <w:color w:val="808080"/>
    </w:rPr>
  </w:style>
  <w:style w:type="paragraph" w:styleId="Assuntodocomentrio">
    <w:name w:val="annotation subject"/>
    <w:basedOn w:val="Textodecomentrio"/>
    <w:next w:val="Textodecomentrio"/>
    <w:link w:val="AssuntodocomentrioChar"/>
    <w:uiPriority w:val="99"/>
    <w:semiHidden/>
    <w:unhideWhenUsed/>
    <w:rsid w:val="00D85066"/>
    <w:rPr>
      <w:b/>
      <w:bCs/>
    </w:rPr>
  </w:style>
  <w:style w:type="character" w:customStyle="1" w:styleId="AssuntodocomentrioChar">
    <w:name w:val="Assunto do comentário Char"/>
    <w:basedOn w:val="TextodecomentrioChar"/>
    <w:link w:val="Assuntodocomentrio"/>
    <w:uiPriority w:val="99"/>
    <w:semiHidden/>
    <w:rsid w:val="00D85066"/>
    <w:rPr>
      <w:b/>
      <w:bCs/>
      <w:sz w:val="20"/>
      <w:szCs w:val="20"/>
    </w:rPr>
  </w:style>
  <w:style w:type="character" w:styleId="Hyperlink">
    <w:name w:val="Hyperlink"/>
    <w:basedOn w:val="Fontepargpadro"/>
    <w:uiPriority w:val="99"/>
    <w:unhideWhenUsed/>
    <w:rsid w:val="00C848A6"/>
    <w:rPr>
      <w:color w:val="0000FF" w:themeColor="hyperlink"/>
      <w:u w:val="single"/>
    </w:rPr>
  </w:style>
  <w:style w:type="character" w:styleId="MenoPendente">
    <w:name w:val="Unresolved Mention"/>
    <w:basedOn w:val="Fontepargpadro"/>
    <w:uiPriority w:val="99"/>
    <w:semiHidden/>
    <w:unhideWhenUsed/>
    <w:rsid w:val="00C848A6"/>
    <w:rPr>
      <w:color w:val="605E5C"/>
      <w:shd w:val="clear" w:color="auto" w:fill="E1DFDD"/>
    </w:rPr>
  </w:style>
  <w:style w:type="paragraph" w:styleId="Rodap">
    <w:name w:val="footer"/>
    <w:basedOn w:val="Normal"/>
    <w:link w:val="RodapChar"/>
    <w:uiPriority w:val="99"/>
    <w:unhideWhenUsed/>
    <w:rsid w:val="00CB5515"/>
    <w:pPr>
      <w:tabs>
        <w:tab w:val="center" w:pos="4419"/>
        <w:tab w:val="right" w:pos="8838"/>
      </w:tabs>
      <w:spacing w:line="240" w:lineRule="auto"/>
    </w:pPr>
  </w:style>
  <w:style w:type="character" w:customStyle="1" w:styleId="RodapChar">
    <w:name w:val="Rodapé Char"/>
    <w:basedOn w:val="Fontepargpadro"/>
    <w:link w:val="Rodap"/>
    <w:uiPriority w:val="99"/>
    <w:rsid w:val="00CB5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pqCGFh2dmKnLzbKFqMWz3mRkwA==">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911E00-D3EA-4AD4-BEFF-9C5BFAF37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2991</TotalTime>
  <Pages>62</Pages>
  <Words>81101</Words>
  <Characters>462276</Characters>
  <Application>Microsoft Office Word</Application>
  <DocSecurity>0</DocSecurity>
  <Lines>3852</Lines>
  <Paragraphs>1084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André Luís Luza</dc:creator>
  <cp:lastModifiedBy>André Luís Luza</cp:lastModifiedBy>
  <cp:revision>1</cp:revision>
  <dcterms:created xsi:type="dcterms:W3CDTF">2024-05-10T07:20:00Z</dcterms:created>
  <dcterms:modified xsi:type="dcterms:W3CDTF">2024-08-13T19:42:00Z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id="LLRlQwkL"/&gt;&lt;style id="http://www.zotero.org/styles/copernicus-publications" hasBibliography="1" bibliographyStyleHasBeenSet="1"/&gt;&lt;prefs&gt;&lt;pref name="fieldType" value="Field"/&gt;&lt;/prefs&gt;&lt;/data&gt;</vt:lpwstr>
  </property>
</Properties>
</file>